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4"/>
          <w:szCs w:val="24"/>
        </w:rPr>
      </w:pPr>
      <w:ins w:author="" w:id="1">
        <w:del w:author="Raymer Medina" w:id="2" w:date="2020-09-03T21:53:24Z">
          <w:r w:rsidDel="00000000" w:rsidR="00000000" w:rsidRPr="00000000">
            <w:rPr>
              <w:rtl w:val="0"/>
            </w:rPr>
            <w:delText xml:space="preserve">uar</w:delText>
          </w:r>
        </w:del>
      </w:ins>
      <w:r w:rsidDel="00000000" w:rsidR="00000000" w:rsidRPr="00000000">
        <w:rPr>
          <w:b w:val="1"/>
          <w:sz w:val="24"/>
          <w:szCs w:val="24"/>
          <w:rtl w:val="0"/>
        </w:rPr>
        <w:t xml:space="preserve">MIT Cheetah/ </w:t>
      </w:r>
      <w:r w:rsidDel="00000000" w:rsidR="00000000" w:rsidRPr="00000000">
        <w:rPr>
          <w:b w:val="1"/>
          <w:sz w:val="24"/>
          <w:szCs w:val="24"/>
          <w:rtl w:val="0"/>
        </w:rPr>
        <w:t xml:space="preserve">Research</w:t>
      </w:r>
      <w:r w:rsidDel="00000000" w:rsidR="00000000" w:rsidRPr="00000000">
        <w:rPr>
          <w:rtl w:val="0"/>
        </w:rPr>
      </w:r>
    </w:p>
    <w:p w:rsidR="00000000" w:rsidDel="00000000" w:rsidP="00000000" w:rsidRDefault="00000000" w:rsidRPr="00000000" w14:paraId="00000002">
      <w:pPr>
        <w:jc w:val="center"/>
        <w:rPr>
          <w:b w:val="1"/>
          <w:sz w:val="24"/>
          <w:szCs w:val="24"/>
        </w:rPr>
      </w:pPr>
      <w:r w:rsidDel="00000000" w:rsidR="00000000" w:rsidRPr="00000000">
        <w:rPr>
          <w:b w:val="1"/>
          <w:sz w:val="24"/>
          <w:szCs w:val="24"/>
          <w:rtl w:val="0"/>
        </w:rPr>
        <w:t xml:space="preserve">HobbyKing Robot Motor</w:t>
      </w:r>
    </w:p>
    <w:p w:rsidR="00000000" w:rsidDel="00000000" w:rsidP="00000000" w:rsidRDefault="00000000" w:rsidRPr="00000000" w14:paraId="00000003">
      <w:pPr>
        <w:jc w:val="center"/>
        <w:rPr>
          <w:b w:val="1"/>
          <w:sz w:val="24"/>
          <w:szCs w:val="24"/>
        </w:rPr>
      </w:pPr>
      <w:r w:rsidDel="00000000" w:rsidR="00000000" w:rsidRPr="00000000">
        <w:rPr>
          <w:b w:val="1"/>
          <w:sz w:val="24"/>
          <w:szCs w:val="24"/>
          <w:rtl w:val="0"/>
        </w:rPr>
        <w:t xml:space="preserve">AKA SteadyWin V3</w:t>
      </w:r>
    </w:p>
    <w:p w:rsidR="00000000" w:rsidDel="00000000" w:rsidP="00000000" w:rsidRDefault="00000000" w:rsidRPr="00000000" w14:paraId="00000004">
      <w:pPr>
        <w:jc w:val="center"/>
        <w:rPr>
          <w:b w:val="1"/>
          <w:sz w:val="24"/>
          <w:szCs w:val="24"/>
        </w:rPr>
      </w:pPr>
      <w:r w:rsidDel="00000000" w:rsidR="00000000" w:rsidRPr="00000000">
        <w:rPr>
          <w:rtl w:val="0"/>
        </w:rPr>
      </w:r>
    </w:p>
    <w:p w:rsidR="00000000" w:rsidDel="00000000" w:rsidP="00000000" w:rsidRDefault="00000000" w:rsidRPr="00000000" w14:paraId="00000005">
      <w:pPr>
        <w:jc w:val="center"/>
        <w:rPr>
          <w:b w:val="1"/>
          <w:sz w:val="24"/>
          <w:szCs w:val="24"/>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b w:val="1"/>
                <w:color w:val="333333"/>
                <w:sz w:val="24"/>
                <w:szCs w:val="24"/>
                <w:highlight w:val="white"/>
                <w:rtl w:val="0"/>
              </w:rPr>
              <w:t xml:space="preserve">Hey SteadyWin</w:t>
            </w:r>
            <w:r w:rsidDel="00000000" w:rsidR="00000000" w:rsidRPr="00000000">
              <w:rPr>
                <w:color w:val="333333"/>
                <w:sz w:val="24"/>
                <w:szCs w:val="24"/>
                <w:highlight w:val="white"/>
                <w:rtl w:val="0"/>
              </w:rPr>
              <w:t xml:space="preserve">: If you are reading this, </w:t>
            </w:r>
            <w:r w:rsidDel="00000000" w:rsidR="00000000" w:rsidRPr="00000000">
              <w:rPr>
                <w:b w:val="1"/>
                <w:color w:val="333333"/>
                <w:sz w:val="24"/>
                <w:szCs w:val="24"/>
                <w:highlight w:val="white"/>
                <w:rtl w:val="0"/>
              </w:rPr>
              <w:t xml:space="preserve">please contact me</w:t>
            </w:r>
            <w:r w:rsidDel="00000000" w:rsidR="00000000" w:rsidRPr="00000000">
              <w:rPr>
                <w:color w:val="333333"/>
                <w:sz w:val="24"/>
                <w:szCs w:val="24"/>
                <w:highlight w:val="white"/>
                <w:rtl w:val="0"/>
              </w:rPr>
              <w:t xml:space="preserve">. I have many questions and you have failed to respond to many email and support requests. Your product is far from what is advertised. That is OK, but we need some answers to improve the product.</w:t>
            </w:r>
            <w:r w:rsidDel="00000000" w:rsidR="00000000" w:rsidRPr="00000000">
              <w:rPr>
                <w:rtl w:val="0"/>
              </w:rPr>
            </w:r>
          </w:p>
        </w:tc>
      </w:tr>
    </w:tbl>
    <w:p w:rsidR="00000000" w:rsidDel="00000000" w:rsidP="00000000" w:rsidRDefault="00000000" w:rsidRPr="00000000" w14:paraId="00000007">
      <w:pPr>
        <w:jc w:val="center"/>
        <w:rPr>
          <w:b w:val="1"/>
          <w:sz w:val="24"/>
          <w:szCs w:val="24"/>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114300" distT="114300" distL="114300" distR="114300">
            <wp:extent cx="2366963" cy="1870795"/>
            <wp:effectExtent b="0" l="0" r="0" t="0"/>
            <wp:docPr id="9" name="image16.jpg"/>
            <a:graphic>
              <a:graphicData uri="http://schemas.openxmlformats.org/drawingml/2006/picture">
                <pic:pic>
                  <pic:nvPicPr>
                    <pic:cNvPr id="0" name="image16.jpg"/>
                    <pic:cNvPicPr preferRelativeResize="0"/>
                  </pic:nvPicPr>
                  <pic:blipFill>
                    <a:blip r:embed="rId7"/>
                    <a:srcRect b="0" l="0" r="0" t="0"/>
                    <a:stretch>
                      <a:fillRect/>
                    </a:stretch>
                  </pic:blipFill>
                  <pic:spPr>
                    <a:xfrm>
                      <a:off x="0" y="0"/>
                      <a:ext cx="2366963" cy="1870795"/>
                    </a:xfrm>
                    <a:prstGeom prst="rect"/>
                    <a:ln/>
                  </pic:spPr>
                </pic:pic>
              </a:graphicData>
            </a:graphic>
          </wp:inline>
        </w:drawing>
      </w:r>
      <w:r w:rsidDel="00000000" w:rsidR="00000000" w:rsidRPr="00000000">
        <w:rPr/>
        <w:drawing>
          <wp:inline distB="114300" distT="114300" distL="114300" distR="114300">
            <wp:extent cx="2462213" cy="1865034"/>
            <wp:effectExtent b="0" l="0" r="0" t="0"/>
            <wp:docPr id="5" name="image14.jpg"/>
            <a:graphic>
              <a:graphicData uri="http://schemas.openxmlformats.org/drawingml/2006/picture">
                <pic:pic>
                  <pic:nvPicPr>
                    <pic:cNvPr id="0" name="image14.jpg"/>
                    <pic:cNvPicPr preferRelativeResize="0"/>
                  </pic:nvPicPr>
                  <pic:blipFill>
                    <a:blip r:embed="rId8"/>
                    <a:srcRect b="0" l="0" r="0" t="0"/>
                    <a:stretch>
                      <a:fillRect/>
                    </a:stretch>
                  </pic:blipFill>
                  <pic:spPr>
                    <a:xfrm>
                      <a:off x="0" y="0"/>
                      <a:ext cx="2462213" cy="1865034"/>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AliExpress Page</w:t>
      </w:r>
    </w:p>
    <w:p w:rsidR="00000000" w:rsidDel="00000000" w:rsidP="00000000" w:rsidRDefault="00000000" w:rsidRPr="00000000" w14:paraId="0000000D">
      <w:pPr>
        <w:rPr>
          <w:del w:author="רומן ביטס" w:id="3" w:date="2020-08-18T04:55:22Z"/>
        </w:rPr>
      </w:pPr>
      <w:del w:author="רומן ביטס" w:id="3" w:date="2020-08-18T04:55:22Z">
        <w:r w:rsidDel="00000000" w:rsidR="00000000" w:rsidRPr="00000000">
          <w:rPr>
            <w:rtl w:val="0"/>
          </w:rPr>
          <w:delText xml:space="preserve">https://www.aliexpress.com/32985671853.html</w:delText>
        </w:r>
        <w:r w:rsidDel="00000000" w:rsidR="00000000" w:rsidRPr="00000000">
          <w:rPr>
            <w:rtl w:val="0"/>
          </w:rPr>
        </w:r>
      </w:del>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Steady Win Company Page</w:t>
      </w:r>
    </w:p>
    <w:p w:rsidR="00000000" w:rsidDel="00000000" w:rsidP="00000000" w:rsidRDefault="00000000" w:rsidRPr="00000000" w14:paraId="00000010">
      <w:pPr>
        <w:rPr/>
      </w:pPr>
      <w:hyperlink r:id="rId9">
        <w:r w:rsidDel="00000000" w:rsidR="00000000" w:rsidRPr="00000000">
          <w:rPr>
            <w:color w:val="1155cc"/>
            <w:u w:val="single"/>
            <w:rtl w:val="0"/>
          </w:rPr>
          <w:t xml:space="preserve">http://www.steadywin.cn/</w:t>
        </w:r>
      </w:hyperlink>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Video of someone using a different model</w:t>
      </w:r>
    </w:p>
    <w:p w:rsidR="00000000" w:rsidDel="00000000" w:rsidP="00000000" w:rsidRDefault="00000000" w:rsidRPr="00000000" w14:paraId="00000013">
      <w:pPr>
        <w:rPr>
          <w:ins w:author="Neethan Ratnakumar" w:id="4" w:date="2020-07-20T04:56:49Z"/>
          <w:color w:val="1155cc"/>
          <w:u w:val="single"/>
        </w:rPr>
      </w:pPr>
      <w:hyperlink r:id="rId10">
        <w:r w:rsidDel="00000000" w:rsidR="00000000" w:rsidRPr="00000000">
          <w:rPr>
            <w:color w:val="1155cc"/>
            <w:u w:val="single"/>
            <w:rtl w:val="0"/>
          </w:rPr>
          <w:t xml:space="preserve">https://www.youtube.com/watch?v=ecSQZlNda6g</w:t>
        </w:r>
      </w:hyperlink>
      <w:ins w:author="Neethan Ratnakumar" w:id="4" w:date="2020-07-20T04:56:49Z">
        <w:r w:rsidDel="00000000" w:rsidR="00000000" w:rsidRPr="00000000">
          <w:rPr>
            <w:rtl w:val="0"/>
          </w:rPr>
        </w:r>
      </w:ins>
    </w:p>
    <w:p w:rsidR="00000000" w:rsidDel="00000000" w:rsidP="00000000" w:rsidRDefault="00000000" w:rsidRPr="00000000" w14:paraId="00000014">
      <w:pPr>
        <w:rPr>
          <w:ins w:author="Neethan Ratnakumar" w:id="4" w:date="2020-07-20T04:56:49Z"/>
          <w:color w:val="1155cc"/>
          <w:u w:val="single"/>
        </w:rPr>
      </w:pPr>
      <w:ins w:author="Neethan Ratnakumar" w:id="4" w:date="2020-07-20T04:56:49Z">
        <w:r w:rsidDel="00000000" w:rsidR="00000000" w:rsidRPr="00000000">
          <w:rPr>
            <w:rtl w:val="0"/>
          </w:rPr>
        </w:r>
      </w:ins>
    </w:p>
    <w:p w:rsidR="00000000" w:rsidDel="00000000" w:rsidP="00000000" w:rsidRDefault="00000000" w:rsidRPr="00000000" w14:paraId="00000015">
      <w:pPr>
        <w:rPr>
          <w:ins w:author="Neethan Ratnakumar" w:id="4" w:date="2020-07-20T04:56:49Z"/>
          <w:color w:val="1155cc"/>
          <w:u w:val="single"/>
        </w:rPr>
      </w:pPr>
      <w:ins w:author="Neethan Ratnakumar" w:id="4" w:date="2020-07-20T04:56:49Z">
        <w:r w:rsidDel="00000000" w:rsidR="00000000" w:rsidRPr="00000000">
          <w:rPr>
            <w:color w:val="1155cc"/>
            <w:u w:val="single"/>
            <w:rtl w:val="0"/>
          </w:rPr>
          <w:t xml:space="preserve">Video of complete Teardown of the motor</w:t>
        </w:r>
      </w:ins>
    </w:p>
    <w:p w:rsidR="00000000" w:rsidDel="00000000" w:rsidP="00000000" w:rsidRDefault="00000000" w:rsidRPr="00000000" w14:paraId="00000016">
      <w:pPr>
        <w:rPr/>
      </w:pPr>
      <w:ins w:author="Neethan Ratnakumar" w:id="4" w:date="2020-07-20T04:56:49Z">
        <w:r w:rsidDel="00000000" w:rsidR="00000000" w:rsidRPr="00000000">
          <w:fldChar w:fldCharType="begin"/>
        </w:r>
        <w:r w:rsidDel="00000000" w:rsidR="00000000" w:rsidRPr="00000000">
          <w:instrText xml:space="preserve">HYPERLINK "https://www.youtube.com/watch?v=Mhxz2Bj2RXA&amp;feature=youtu.be"</w:instrText>
        </w:r>
        <w:r w:rsidDel="00000000" w:rsidR="00000000" w:rsidRPr="00000000">
          <w:fldChar w:fldCharType="separate"/>
        </w:r>
        <w:r w:rsidDel="00000000" w:rsidR="00000000" w:rsidRPr="00000000">
          <w:rPr>
            <w:color w:val="1155cc"/>
            <w:u w:val="single"/>
            <w:rtl w:val="0"/>
          </w:rPr>
          <w:t xml:space="preserve">https://www.youtube.com/watch?v=Mhxz2Bj2RXA&amp;feature=youtu.be</w:t>
        </w:r>
        <w:r w:rsidDel="00000000" w:rsidR="00000000" w:rsidRPr="00000000">
          <w:fldChar w:fldCharType="end"/>
        </w:r>
      </w:ins>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My Videos</w:t>
      </w:r>
    </w:p>
    <w:p w:rsidR="00000000" w:rsidDel="00000000" w:rsidP="00000000" w:rsidRDefault="00000000" w:rsidRPr="00000000" w14:paraId="00000019">
      <w:pPr>
        <w:rPr/>
      </w:pPr>
      <w:hyperlink r:id="rId11">
        <w:r w:rsidDel="00000000" w:rsidR="00000000" w:rsidRPr="00000000">
          <w:rPr>
            <w:color w:val="1155cc"/>
            <w:u w:val="single"/>
            <w:rtl w:val="0"/>
          </w:rPr>
          <w:t xml:space="preserve">https://www.youtube.com/watch?v=Fb6HQNZ4PzQ</w:t>
        </w:r>
      </w:hyperlink>
      <w:r w:rsidDel="00000000" w:rsidR="00000000" w:rsidRPr="00000000">
        <w:rPr>
          <w:rtl w:val="0"/>
        </w:rPr>
      </w:r>
    </w:p>
    <w:p w:rsidR="00000000" w:rsidDel="00000000" w:rsidP="00000000" w:rsidRDefault="00000000" w:rsidRPr="00000000" w14:paraId="0000001A">
      <w:pPr>
        <w:rPr/>
      </w:pPr>
      <w:hyperlink r:id="rId12">
        <w:r w:rsidDel="00000000" w:rsidR="00000000" w:rsidRPr="00000000">
          <w:rPr>
            <w:color w:val="1155cc"/>
            <w:u w:val="single"/>
            <w:rtl w:val="0"/>
          </w:rPr>
          <w:t xml:space="preserve">https://twitter.com/buildlog/status/1219807520816017409</w:t>
        </w:r>
      </w:hyperlink>
      <w:r w:rsidDel="00000000" w:rsidR="00000000" w:rsidRPr="00000000">
        <w:rPr>
          <w:rtl w:val="0"/>
        </w:rPr>
      </w:r>
    </w:p>
    <w:p w:rsidR="00000000" w:rsidDel="00000000" w:rsidP="00000000" w:rsidRDefault="00000000" w:rsidRPr="00000000" w14:paraId="0000001B">
      <w:pPr>
        <w:rPr/>
      </w:pPr>
      <w:hyperlink r:id="rId13">
        <w:r w:rsidDel="00000000" w:rsidR="00000000" w:rsidRPr="00000000">
          <w:rPr>
            <w:color w:val="1155cc"/>
            <w:u w:val="single"/>
            <w:rtl w:val="0"/>
          </w:rPr>
          <w:t xml:space="preserve">https://twitter.com/buildlog/status/1220372055776022528</w:t>
        </w:r>
      </w:hyperlink>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Ben Katz Blog</w:t>
      </w:r>
    </w:p>
    <w:p w:rsidR="00000000" w:rsidDel="00000000" w:rsidP="00000000" w:rsidRDefault="00000000" w:rsidRPr="00000000" w14:paraId="0000001E">
      <w:pPr>
        <w:rPr/>
      </w:pPr>
      <w:ins w:author="Алексей Вотяков" w:id="5" w:date="2020-08-02T10:00:31Z">
        <w:r w:rsidDel="00000000" w:rsidR="00000000" w:rsidRPr="00000000">
          <w:fldChar w:fldCharType="begin"/>
        </w:r>
        <w:r w:rsidDel="00000000" w:rsidR="00000000" w:rsidRPr="00000000">
          <w:instrText xml:space="preserve">HYPERLINK "https://build-its-inprogress.blogspot.com/search/label/HobbyKing%20Cheetah"</w:instrText>
        </w:r>
        <w:r w:rsidDel="00000000" w:rsidR="00000000" w:rsidRPr="00000000">
          <w:fldChar w:fldCharType="separate"/>
        </w:r>
        <w:r w:rsidDel="00000000" w:rsidR="00000000" w:rsidRPr="00000000">
          <w:rPr>
            <w:rtl w:val="0"/>
          </w:rPr>
          <w:t xml:space="preserve">Hobbyking Cheetah</w:t>
        </w:r>
        <w:r w:rsidDel="00000000" w:rsidR="00000000" w:rsidRPr="00000000">
          <w:fldChar w:fldCharType="end"/>
        </w:r>
      </w:ins>
      <w:del w:author="Алексей Вотяков" w:id="5" w:date="2020-08-02T10:00:31Z">
        <w:r w:rsidDel="00000000" w:rsidR="00000000" w:rsidRPr="00000000">
          <w:fldChar w:fldCharType="begin"/>
        </w:r>
        <w:r w:rsidDel="00000000" w:rsidR="00000000" w:rsidRPr="00000000">
          <w:delInstrText xml:space="preserve">HYPERLINK "https://build-its-inprogress.blogspot.com/search/label/HobbyKing%20Cheetah"</w:delInstrText>
        </w:r>
        <w:r w:rsidDel="00000000" w:rsidR="00000000" w:rsidRPr="00000000">
          <w:fldChar w:fldCharType="separate"/>
        </w:r>
        <w:r w:rsidDel="00000000" w:rsidR="00000000" w:rsidRPr="00000000">
          <w:rPr>
            <w:color w:val="1155cc"/>
            <w:u w:val="single"/>
            <w:rtl w:val="0"/>
            <w:rPrChange w:author="Gianni Angelo Terragni" w:id="6" w:date="2020-07-30T15:33:36Z">
              <w:rPr>
                <w:color w:val="1155cc"/>
                <w:u w:val="single"/>
              </w:rPr>
            </w:rPrChange>
          </w:rPr>
          <w:delText xml:space="preserve">https://build-its-inprogress.blogspot.com/search/label/HobbyKing%20Cheetah</w:delText>
        </w:r>
        <w:r w:rsidDel="00000000" w:rsidR="00000000" w:rsidRPr="00000000">
          <w:fldChar w:fldCharType="end"/>
        </w:r>
      </w:del>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Ben Katz Github</w:t>
      </w:r>
    </w:p>
    <w:p w:rsidR="00000000" w:rsidDel="00000000" w:rsidP="00000000" w:rsidRDefault="00000000" w:rsidRPr="00000000" w14:paraId="00000021">
      <w:pPr>
        <w:rPr/>
      </w:pPr>
      <w:ins w:author="Antonio Kotlar" w:id="7" w:date="2020-10-11T21:03:27Z">
        <w:r w:rsidDel="00000000" w:rsidR="00000000" w:rsidRPr="00000000">
          <w:fldChar w:fldCharType="begin"/>
        </w:r>
        <w:r w:rsidDel="00000000" w:rsidR="00000000" w:rsidRPr="00000000">
          <w:instrText xml:space="preserve">HYPERLINK "https://github.com/bgkatz/3phase_integrated"</w:instrText>
        </w:r>
        <w:r w:rsidDel="00000000" w:rsidR="00000000" w:rsidRPr="00000000">
          <w:fldChar w:fldCharType="separate"/>
        </w:r>
        <w:r w:rsidDel="00000000" w:rsidR="00000000" w:rsidRPr="00000000">
          <w:rPr>
            <w:rtl w:val="0"/>
          </w:rPr>
          <w:t xml:space="preserve">bgkatz/3phase_integrated: 3-phase motor controller with integrated position sensor</w:t>
        </w:r>
        <w:r w:rsidDel="00000000" w:rsidR="00000000" w:rsidRPr="00000000">
          <w:fldChar w:fldCharType="end"/>
        </w:r>
      </w:ins>
      <w:del w:author="Antonio Kotlar" w:id="7" w:date="2020-10-11T21:03:27Z">
        <w:r w:rsidDel="00000000" w:rsidR="00000000" w:rsidRPr="00000000">
          <w:fldChar w:fldCharType="begin"/>
        </w:r>
        <w:r w:rsidDel="00000000" w:rsidR="00000000" w:rsidRPr="00000000">
          <w:delInstrText xml:space="preserve">HYPERLINK "https://github.com/bgkatz/3phase_integrated"</w:delInstrText>
        </w:r>
        <w:r w:rsidDel="00000000" w:rsidR="00000000" w:rsidRPr="00000000">
          <w:fldChar w:fldCharType="separate"/>
        </w:r>
        <w:r w:rsidDel="00000000" w:rsidR="00000000" w:rsidRPr="00000000">
          <w:rPr>
            <w:color w:val="1155cc"/>
            <w:u w:val="single"/>
            <w:rtl w:val="0"/>
          </w:rPr>
          <w:delText xml:space="preserve">https://github.com/bgkatz/3phase_integrated</w:delText>
        </w:r>
        <w:r w:rsidDel="00000000" w:rsidR="00000000" w:rsidRPr="00000000">
          <w:fldChar w:fldCharType="end"/>
        </w:r>
      </w:del>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Motor Drive documentation</w:t>
      </w:r>
    </w:p>
    <w:p w:rsidR="00000000" w:rsidDel="00000000" w:rsidP="00000000" w:rsidRDefault="00000000" w:rsidRPr="00000000" w14:paraId="00000024">
      <w:pPr>
        <w:rPr/>
      </w:pPr>
      <w:hyperlink r:id="rId14">
        <w:r w:rsidDel="00000000" w:rsidR="00000000" w:rsidRPr="00000000">
          <w:rPr>
            <w:color w:val="1155cc"/>
            <w:u w:val="single"/>
            <w:rtl w:val="0"/>
          </w:rPr>
          <w:t xml:space="preserve">https://docs.google.com/document/d/1dzNVzblz6mqB3eZVEMyi2MtSngALHdgpTaDJIW_BpS4/edit</w:t>
        </w:r>
      </w:hyperlink>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Controller Schematic PDF</w:t>
      </w:r>
    </w:p>
    <w:p w:rsidR="00000000" w:rsidDel="00000000" w:rsidP="00000000" w:rsidRDefault="00000000" w:rsidRPr="00000000" w14:paraId="00000027">
      <w:pPr>
        <w:rPr/>
      </w:pPr>
      <w:hyperlink r:id="rId15">
        <w:r w:rsidDel="00000000" w:rsidR="00000000" w:rsidRPr="00000000">
          <w:rPr>
            <w:color w:val="1155cc"/>
            <w:u w:val="single"/>
            <w:rtl w:val="0"/>
          </w:rPr>
          <w:t xml:space="preserve">https://drive.google.com/open?id=1LKZBExanS721uNWVH1Bye9HUD9dOXb_F</w:t>
        </w:r>
      </w:hyperlink>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mBed (The Firmware)</w:t>
      </w:r>
    </w:p>
    <w:p w:rsidR="00000000" w:rsidDel="00000000" w:rsidP="00000000" w:rsidRDefault="00000000" w:rsidRPr="00000000" w14:paraId="0000002A">
      <w:pPr>
        <w:rPr/>
      </w:pPr>
      <w:hyperlink r:id="rId16">
        <w:r w:rsidDel="00000000" w:rsidR="00000000" w:rsidRPr="00000000">
          <w:rPr>
            <w:color w:val="1155cc"/>
            <w:u w:val="single"/>
            <w:rtl w:val="0"/>
          </w:rPr>
          <w:t xml:space="preserve">https://os.mbed.com/users/benkatz/code/Hobbyking_Cheetah_Compact/</w:t>
        </w:r>
      </w:hyperlink>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Python Library</w:t>
      </w:r>
    </w:p>
    <w:p w:rsidR="00000000" w:rsidDel="00000000" w:rsidP="00000000" w:rsidRDefault="00000000" w:rsidRPr="00000000" w14:paraId="0000002D">
      <w:pPr>
        <w:rPr/>
      </w:pPr>
      <w:hyperlink r:id="rId17">
        <w:r w:rsidDel="00000000" w:rsidR="00000000" w:rsidRPr="00000000">
          <w:rPr>
            <w:color w:val="1155cc"/>
            <w:u w:val="single"/>
            <w:rtl w:val="0"/>
          </w:rPr>
          <w:t xml:space="preserve">https://github.com/bgkatz/USBtoCAN/tree/master/python%20library</w:t>
        </w:r>
      </w:hyperlink>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br w:type="page"/>
      </w: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5943600" cy="3060700"/>
            <wp:effectExtent b="0" l="0" r="0" t="0"/>
            <wp:docPr id="8"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Notes:</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The motor will turn on with a red LED. If you enable the motor it will turn green, but the rotor will not lock. If you send it to a position, it will go there and lock.</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Parameters</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shd w:fill="ffffff" w:val="clear"/>
        <w:spacing w:after="240" w:lineRule="auto"/>
        <w:rPr>
          <w:color w:val="24292e"/>
          <w:sz w:val="21"/>
          <w:szCs w:val="21"/>
        </w:rPr>
      </w:pPr>
      <w:r w:rsidDel="00000000" w:rsidR="00000000" w:rsidRPr="00000000">
        <w:rPr>
          <w:color w:val="24292e"/>
          <w:sz w:val="21"/>
          <w:szCs w:val="21"/>
          <w:rtl w:val="0"/>
        </w:rPr>
        <w:t xml:space="preserve">Kp is desired position stiffness. If you set all commands to zero except for Kp, the motor will behave like a spring with stiffness Kp about the 0 angle.</w:t>
      </w:r>
    </w:p>
    <w:p w:rsidR="00000000" w:rsidDel="00000000" w:rsidP="00000000" w:rsidRDefault="00000000" w:rsidRPr="00000000" w14:paraId="00000038">
      <w:pPr>
        <w:shd w:fill="ffffff" w:val="clear"/>
        <w:spacing w:after="240" w:lineRule="auto"/>
        <w:rPr>
          <w:color w:val="24292e"/>
          <w:sz w:val="21"/>
          <w:szCs w:val="21"/>
        </w:rPr>
      </w:pPr>
      <w:r w:rsidDel="00000000" w:rsidR="00000000" w:rsidRPr="00000000">
        <w:rPr>
          <w:color w:val="24292e"/>
          <w:sz w:val="21"/>
          <w:szCs w:val="21"/>
          <w:rtl w:val="0"/>
        </w:rPr>
        <w:t xml:space="preserve">Kd is velocity gain. Kd acts like a damper. If you set all the commands to zero except Kd and try to spin the motor by hand, you will feel some drag, proportional to Kd.</w:t>
      </w:r>
    </w:p>
    <w:p w:rsidR="00000000" w:rsidDel="00000000" w:rsidP="00000000" w:rsidRDefault="00000000" w:rsidRPr="00000000" w14:paraId="00000039">
      <w:pPr>
        <w:shd w:fill="ffffff" w:val="clear"/>
        <w:spacing w:after="240" w:lineRule="auto"/>
        <w:rPr>
          <w:color w:val="24292e"/>
          <w:sz w:val="21"/>
          <w:szCs w:val="21"/>
        </w:rPr>
      </w:pPr>
      <w:r w:rsidDel="00000000" w:rsidR="00000000" w:rsidRPr="00000000">
        <w:rPr>
          <w:color w:val="24292e"/>
          <w:sz w:val="21"/>
          <w:szCs w:val="21"/>
          <w:rtl w:val="0"/>
        </w:rPr>
        <w:t xml:space="preserve">The feed-forward torque is a bias torque. If you set all the commands to zero except for the feed forward torque, the motor will just apply the torque you set.</w:t>
      </w:r>
    </w:p>
    <w:p w:rsidR="00000000" w:rsidDel="00000000" w:rsidP="00000000" w:rsidRDefault="00000000" w:rsidRPr="00000000" w14:paraId="0000003A">
      <w:pPr>
        <w:shd w:fill="ffffff" w:val="clear"/>
        <w:spacing w:after="240" w:lineRule="auto"/>
        <w:rPr>
          <w:color w:val="24292e"/>
          <w:sz w:val="21"/>
          <w:szCs w:val="21"/>
        </w:rPr>
      </w:pPr>
      <w:r w:rsidDel="00000000" w:rsidR="00000000" w:rsidRPr="00000000">
        <w:rPr>
          <w:color w:val="24292e"/>
          <w:sz w:val="21"/>
          <w:szCs w:val="21"/>
          <w:rtl w:val="0"/>
        </w:rPr>
        <w:t xml:space="preserve">All the commands get summed up in the motor drive, so the final torque is:</w:t>
      </w:r>
    </w:p>
    <w:p w:rsidR="00000000" w:rsidDel="00000000" w:rsidP="00000000" w:rsidRDefault="00000000" w:rsidRPr="00000000" w14:paraId="0000003B">
      <w:pPr>
        <w:shd w:fill="ffffff" w:val="clear"/>
        <w:spacing w:after="240" w:lineRule="auto"/>
        <w:rPr>
          <w:color w:val="24292e"/>
          <w:sz w:val="21"/>
          <w:szCs w:val="21"/>
        </w:rPr>
      </w:pPr>
      <w:r w:rsidDel="00000000" w:rsidR="00000000" w:rsidRPr="00000000">
        <w:rPr>
          <w:color w:val="24292e"/>
          <w:sz w:val="21"/>
          <w:szCs w:val="21"/>
          <w:rtl w:val="0"/>
        </w:rPr>
        <w:t xml:space="preserve">Kp</w:t>
      </w:r>
      <w:r w:rsidDel="00000000" w:rsidR="00000000" w:rsidRPr="00000000">
        <w:rPr>
          <w:i w:val="1"/>
          <w:color w:val="24292e"/>
          <w:sz w:val="21"/>
          <w:szCs w:val="21"/>
          <w:rtl w:val="0"/>
        </w:rPr>
        <w:t xml:space="preserve">position_error + Kd</w:t>
      </w:r>
      <w:r w:rsidDel="00000000" w:rsidR="00000000" w:rsidRPr="00000000">
        <w:rPr>
          <w:color w:val="24292e"/>
          <w:sz w:val="21"/>
          <w:szCs w:val="21"/>
          <w:rtl w:val="0"/>
        </w:rPr>
        <w:t xml:space="preserve">velocity_error + feedforward_torque</w:t>
      </w:r>
    </w:p>
    <w:p w:rsidR="00000000" w:rsidDel="00000000" w:rsidP="00000000" w:rsidRDefault="00000000" w:rsidRPr="00000000" w14:paraId="0000003C">
      <w:pPr>
        <w:shd w:fill="ffffff" w:val="clear"/>
        <w:spacing w:after="240" w:lineRule="auto"/>
        <w:rPr>
          <w:color w:val="24292e"/>
          <w:sz w:val="21"/>
          <w:szCs w:val="21"/>
        </w:rPr>
      </w:pPr>
      <w:r w:rsidDel="00000000" w:rsidR="00000000" w:rsidRPr="00000000">
        <w:rPr>
          <w:color w:val="24292e"/>
          <w:sz w:val="21"/>
          <w:szCs w:val="21"/>
          <w:rtl w:val="0"/>
        </w:rPr>
        <w:t xml:space="preserve">Tip: If you want to go at a specific velocity, the Kd should be higher than the kp</w:t>
      </w:r>
    </w:p>
    <w:p w:rsidR="00000000" w:rsidDel="00000000" w:rsidP="00000000" w:rsidRDefault="00000000" w:rsidRPr="00000000" w14:paraId="0000003D">
      <w:pPr>
        <w:shd w:fill="ffffff" w:val="clear"/>
        <w:spacing w:after="240" w:lineRule="auto"/>
        <w:rPr>
          <w:color w:val="24292e"/>
          <w:sz w:val="21"/>
          <w:szCs w:val="21"/>
        </w:rPr>
      </w:pPr>
      <w:r w:rsidDel="00000000" w:rsidR="00000000" w:rsidRPr="00000000">
        <w:rPr>
          <w:rtl w:val="0"/>
        </w:rPr>
      </w:r>
    </w:p>
    <w:p w:rsidR="00000000" w:rsidDel="00000000" w:rsidP="00000000" w:rsidRDefault="00000000" w:rsidRPr="00000000" w14:paraId="0000003E">
      <w:pPr>
        <w:rPr>
          <w:rFonts w:ascii="Old Standard TT" w:cs="Old Standard TT" w:eastAsia="Old Standard TT" w:hAnsi="Old Standard TT"/>
          <w:sz w:val="24"/>
          <w:szCs w:val="24"/>
          <w:u w:val="single"/>
        </w:rPr>
      </w:pPr>
      <w:hyperlink w:anchor="km04i9acz52i">
        <w:r w:rsidDel="00000000" w:rsidR="00000000" w:rsidRPr="00000000">
          <w:rPr>
            <w:rFonts w:ascii="Old Standard TT" w:cs="Old Standard TT" w:eastAsia="Old Standard TT" w:hAnsi="Old Standard TT"/>
            <w:color w:val="1155cc"/>
            <w:sz w:val="24"/>
            <w:szCs w:val="24"/>
            <w:u w:val="single"/>
            <w:rtl w:val="0"/>
          </w:rPr>
          <w:t xml:space="preserve">Command Packet Structure</w:t>
        </w:r>
      </w:hyperlink>
      <w:r w:rsidDel="00000000" w:rsidR="00000000" w:rsidRPr="00000000">
        <w:rPr>
          <w:rFonts w:ascii="Old Standard TT" w:cs="Old Standard TT" w:eastAsia="Old Standard TT" w:hAnsi="Old Standard TT"/>
          <w:sz w:val="24"/>
          <w:szCs w:val="24"/>
          <w:u w:val="single"/>
          <w:rtl w:val="0"/>
        </w:rPr>
        <w:t xml:space="preserve"> (CAN Speed is 1Mbps)</w:t>
      </w:r>
      <w:bookmarkStart w:colFirst="0" w:colLast="0" w:name="km04i9acz52i" w:id="0"/>
      <w:bookmarkEnd w:id="0"/>
      <w:r w:rsidDel="00000000" w:rsidR="00000000" w:rsidRPr="00000000">
        <w:rPr>
          <w:rtl w:val="0"/>
        </w:rPr>
      </w:r>
    </w:p>
    <w:p w:rsidR="00000000" w:rsidDel="00000000" w:rsidP="00000000" w:rsidRDefault="00000000" w:rsidRPr="00000000" w14:paraId="0000003F">
      <w:pP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driver uses one packet to combine 5 commands.  The commands are:</w:t>
      </w:r>
    </w:p>
    <w:p w:rsidR="00000000" w:rsidDel="00000000" w:rsidP="00000000" w:rsidRDefault="00000000" w:rsidRPr="00000000" w14:paraId="00000040">
      <w:pPr>
        <w:numPr>
          <w:ilvl w:val="0"/>
          <w:numId w:val="2"/>
        </w:numPr>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16 bit position command, scaled between P_MIN and P_MAX in CAN_COM.cpp</w:t>
      </w:r>
    </w:p>
    <w:p w:rsidR="00000000" w:rsidDel="00000000" w:rsidP="00000000" w:rsidRDefault="00000000" w:rsidRPr="00000000" w14:paraId="00000041">
      <w:pPr>
        <w:numPr>
          <w:ilvl w:val="0"/>
          <w:numId w:val="2"/>
        </w:numPr>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12 bit velocity command, scaled V_MIN and V_MAX in CAN_COM.cpp</w:t>
      </w:r>
    </w:p>
    <w:p w:rsidR="00000000" w:rsidDel="00000000" w:rsidP="00000000" w:rsidRDefault="00000000" w:rsidRPr="00000000" w14:paraId="00000042">
      <w:pPr>
        <w:numPr>
          <w:ilvl w:val="0"/>
          <w:numId w:val="2"/>
        </w:numPr>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12 bit Kp</w:t>
      </w:r>
    </w:p>
    <w:p w:rsidR="00000000" w:rsidDel="00000000" w:rsidP="00000000" w:rsidRDefault="00000000" w:rsidRPr="00000000" w14:paraId="00000043">
      <w:pPr>
        <w:numPr>
          <w:ilvl w:val="0"/>
          <w:numId w:val="2"/>
        </w:numPr>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12 bit Kd</w:t>
      </w:r>
    </w:p>
    <w:p w:rsidR="00000000" w:rsidDel="00000000" w:rsidP="00000000" w:rsidRDefault="00000000" w:rsidRPr="00000000" w14:paraId="00000044">
      <w:pPr>
        <w:numPr>
          <w:ilvl w:val="0"/>
          <w:numId w:val="2"/>
        </w:numPr>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12 bit Feed-Forward Current</w:t>
      </w:r>
    </w:p>
    <w:p w:rsidR="00000000" w:rsidDel="00000000" w:rsidP="00000000" w:rsidRDefault="00000000" w:rsidRPr="00000000" w14:paraId="00000045">
      <w:pPr>
        <w:rPr>
          <w:rFonts w:ascii="Courier New" w:cs="Courier New" w:eastAsia="Courier New" w:hAnsi="Courier New"/>
          <w:color w:val="333333"/>
          <w:sz w:val="18"/>
          <w:szCs w:val="18"/>
          <w:highlight w:val="white"/>
        </w:rPr>
      </w:pPr>
      <w:r w:rsidDel="00000000" w:rsidR="00000000" w:rsidRPr="00000000">
        <w:rPr>
          <w:rFonts w:ascii="Courier New" w:cs="Courier New" w:eastAsia="Courier New" w:hAnsi="Courier New"/>
          <w:color w:val="333333"/>
          <w:sz w:val="18"/>
          <w:szCs w:val="18"/>
          <w:highlight w:val="white"/>
          <w:rtl w:val="0"/>
        </w:rPr>
        <w:t xml:space="preserve"> </w:t>
      </w:r>
    </w:p>
    <w:tbl>
      <w:tblPr>
        <w:tblStyle w:val="Table2"/>
        <w:jc w:val="left"/>
        <w:tblInd w:w="100.0" w:type="pct"/>
        <w:tblLayout w:type="fixed"/>
        <w:tblLook w:val="0600"/>
      </w:tblPr>
      <w:tblGrid>
        <w:gridCol w:w="9360"/>
        <w:tblGridChange w:id="0">
          <w:tblGrid>
            <w:gridCol w:w="9360"/>
          </w:tblGrid>
        </w:tblGridChange>
      </w:tblGrid>
      <w:tr>
        <w:tc>
          <w:tcPr>
            <w:shd w:fill="19171c"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a573c"/>
                <w:sz w:val="18"/>
                <w:szCs w:val="18"/>
                <w:shd w:fill="19171c" w:val="clear"/>
              </w:rPr>
            </w:pPr>
            <w:r w:rsidDel="00000000" w:rsidR="00000000" w:rsidRPr="00000000">
              <w:rPr>
                <w:rFonts w:ascii="Consolas" w:cs="Consolas" w:eastAsia="Consolas" w:hAnsi="Consolas"/>
                <w:color w:val="aa573c"/>
                <w:sz w:val="18"/>
                <w:szCs w:val="18"/>
                <w:shd w:fill="19171c" w:val="clear"/>
                <w:rtl w:val="0"/>
              </w:rPr>
              <w:t xml:space="preserve">// from … </w:t>
            </w:r>
            <w:hyperlink r:id="rId19">
              <w:r w:rsidDel="00000000" w:rsidR="00000000" w:rsidRPr="00000000">
                <w:rPr>
                  <w:rFonts w:ascii="Consolas" w:cs="Consolas" w:eastAsia="Consolas" w:hAnsi="Consolas"/>
                  <w:color w:val="1155cc"/>
                  <w:sz w:val="18"/>
                  <w:szCs w:val="18"/>
                  <w:u w:val="single"/>
                  <w:shd w:fill="19171c" w:val="clear"/>
                  <w:rtl w:val="0"/>
                </w:rPr>
                <w:t xml:space="preserve">https://os.mbed.com/users/benkatz/code/Hobbyking_Cheetah_Compact//file/6cc428f3431d/CAN/CAN_com.h/</w:t>
              </w:r>
            </w:hyperlink>
            <w:r w:rsidDel="00000000" w:rsidR="00000000" w:rsidRPr="00000000">
              <w:rPr>
                <w:rtl w:val="0"/>
              </w:rPr>
            </w:r>
          </w:p>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a573c"/>
                <w:sz w:val="18"/>
                <w:szCs w:val="18"/>
                <w:shd w:fill="19171c" w:val="clear"/>
              </w:rPr>
            </w:pPr>
            <w:r w:rsidDel="00000000" w:rsidR="00000000" w:rsidRPr="00000000">
              <w:rPr>
                <w:rtl w:val="0"/>
              </w:rPr>
            </w:r>
          </w:p>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ff0000"/>
                <w:sz w:val="18"/>
                <w:szCs w:val="18"/>
                <w:highlight w:val="white"/>
              </w:rPr>
            </w:pPr>
            <w:commentRangeStart w:id="0"/>
            <w:commentRangeStart w:id="1"/>
            <w:commentRangeStart w:id="2"/>
            <w:r w:rsidDel="00000000" w:rsidR="00000000" w:rsidRPr="00000000">
              <w:rPr>
                <w:rFonts w:ascii="Consolas" w:cs="Consolas" w:eastAsia="Consolas" w:hAnsi="Consolas"/>
                <w:color w:val="aa573c"/>
                <w:sz w:val="18"/>
                <w:szCs w:val="18"/>
                <w:shd w:fill="19171c" w:val="clear"/>
                <w:rtl w:val="0"/>
              </w:rPr>
              <w:t xml:space="preserve">#define P_MIN -12.5f  </w:t>
            </w:r>
            <w:r w:rsidDel="00000000" w:rsidR="00000000" w:rsidRPr="00000000">
              <w:rPr>
                <w:rFonts w:ascii="Consolas" w:cs="Consolas" w:eastAsia="Consolas" w:hAnsi="Consolas"/>
                <w:color w:val="7e7887"/>
                <w:sz w:val="18"/>
                <w:szCs w:val="18"/>
                <w:shd w:fill="19171c" w:val="clear"/>
                <w:rtl w:val="0"/>
              </w:rPr>
              <w:t xml:space="preserve">// -4*pi</w:t>
            </w:r>
            <w:r w:rsidDel="00000000" w:rsidR="00000000" w:rsidRPr="00000000">
              <w:rPr>
                <w:rFonts w:ascii="Consolas" w:cs="Consolas" w:eastAsia="Consolas" w:hAnsi="Consolas"/>
                <w:color w:val="8b8792"/>
                <w:sz w:val="18"/>
                <w:szCs w:val="18"/>
                <w:shd w:fill="19171c" w:val="clear"/>
                <w:rtl w:val="0"/>
              </w:rPr>
              <w:br w:type="textWrapping"/>
            </w:r>
            <w:r w:rsidDel="00000000" w:rsidR="00000000" w:rsidRPr="00000000">
              <w:rPr>
                <w:rFonts w:ascii="Consolas" w:cs="Consolas" w:eastAsia="Consolas" w:hAnsi="Consolas"/>
                <w:color w:val="aa573c"/>
                <w:sz w:val="18"/>
                <w:szCs w:val="18"/>
                <w:shd w:fill="19171c" w:val="clear"/>
                <w:rtl w:val="0"/>
              </w:rPr>
              <w:t xml:space="preserve">#define P_MAX 12.5f   </w:t>
            </w:r>
            <w:r w:rsidDel="00000000" w:rsidR="00000000" w:rsidRPr="00000000">
              <w:rPr>
                <w:rFonts w:ascii="Consolas" w:cs="Consolas" w:eastAsia="Consolas" w:hAnsi="Consolas"/>
                <w:color w:val="7e7887"/>
                <w:sz w:val="18"/>
                <w:szCs w:val="18"/>
                <w:shd w:fill="19171c" w:val="clear"/>
                <w:rtl w:val="0"/>
              </w:rPr>
              <w:t xml:space="preserve">// 4*pi</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r w:rsidDel="00000000" w:rsidR="00000000" w:rsidRPr="00000000">
              <w:rPr>
                <w:rFonts w:ascii="Consolas" w:cs="Consolas" w:eastAsia="Consolas" w:hAnsi="Consolas"/>
                <w:color w:val="8b8792"/>
                <w:sz w:val="18"/>
                <w:szCs w:val="18"/>
                <w:shd w:fill="19171c" w:val="clear"/>
                <w:rtl w:val="0"/>
              </w:rPr>
              <w:br w:type="textWrapping"/>
            </w:r>
            <w:r w:rsidDel="00000000" w:rsidR="00000000" w:rsidRPr="00000000">
              <w:rPr>
                <w:rFonts w:ascii="Consolas" w:cs="Consolas" w:eastAsia="Consolas" w:hAnsi="Consolas"/>
                <w:color w:val="aa573c"/>
                <w:sz w:val="18"/>
                <w:szCs w:val="18"/>
                <w:shd w:fill="19171c" w:val="clear"/>
                <w:rtl w:val="0"/>
              </w:rPr>
              <w:t xml:space="preserve">#define V_MIN -45.0f</w:t>
            </w:r>
            <w:r w:rsidDel="00000000" w:rsidR="00000000" w:rsidRPr="00000000">
              <w:rPr>
                <w:rFonts w:ascii="Consolas" w:cs="Consolas" w:eastAsia="Consolas" w:hAnsi="Consolas"/>
                <w:color w:val="8b8792"/>
                <w:sz w:val="18"/>
                <w:szCs w:val="18"/>
                <w:shd w:fill="19171c" w:val="clear"/>
                <w:rtl w:val="0"/>
              </w:rPr>
              <w:br w:type="textWrapping"/>
            </w:r>
            <w:r w:rsidDel="00000000" w:rsidR="00000000" w:rsidRPr="00000000">
              <w:rPr>
                <w:rFonts w:ascii="Consolas" w:cs="Consolas" w:eastAsia="Consolas" w:hAnsi="Consolas"/>
                <w:color w:val="aa573c"/>
                <w:sz w:val="18"/>
                <w:szCs w:val="18"/>
                <w:shd w:fill="19171c" w:val="clear"/>
                <w:rtl w:val="0"/>
              </w:rPr>
              <w:t xml:space="preserve">#define V_MAX 45.0f</w:t>
            </w:r>
            <w:r w:rsidDel="00000000" w:rsidR="00000000" w:rsidRPr="00000000">
              <w:rPr>
                <w:rFonts w:ascii="Consolas" w:cs="Consolas" w:eastAsia="Consolas" w:hAnsi="Consolas"/>
                <w:color w:val="8b8792"/>
                <w:sz w:val="18"/>
                <w:szCs w:val="18"/>
                <w:shd w:fill="19171c" w:val="clear"/>
                <w:rtl w:val="0"/>
              </w:rPr>
              <w:br w:type="textWrapping"/>
            </w:r>
            <w:r w:rsidDel="00000000" w:rsidR="00000000" w:rsidRPr="00000000">
              <w:rPr>
                <w:rFonts w:ascii="Consolas" w:cs="Consolas" w:eastAsia="Consolas" w:hAnsi="Consolas"/>
                <w:color w:val="aa573c"/>
                <w:sz w:val="18"/>
                <w:szCs w:val="18"/>
                <w:shd w:fill="19171c" w:val="clear"/>
                <w:rtl w:val="0"/>
              </w:rPr>
              <w:t xml:space="preserve">#define KP_MIN 0.0f</w:t>
            </w:r>
            <w:r w:rsidDel="00000000" w:rsidR="00000000" w:rsidRPr="00000000">
              <w:rPr>
                <w:rFonts w:ascii="Consolas" w:cs="Consolas" w:eastAsia="Consolas" w:hAnsi="Consolas"/>
                <w:color w:val="8b8792"/>
                <w:sz w:val="18"/>
                <w:szCs w:val="18"/>
                <w:shd w:fill="19171c" w:val="clear"/>
                <w:rtl w:val="0"/>
              </w:rPr>
              <w:br w:type="textWrapping"/>
            </w:r>
            <w:r w:rsidDel="00000000" w:rsidR="00000000" w:rsidRPr="00000000">
              <w:rPr>
                <w:rFonts w:ascii="Consolas" w:cs="Consolas" w:eastAsia="Consolas" w:hAnsi="Consolas"/>
                <w:color w:val="aa573c"/>
                <w:sz w:val="18"/>
                <w:szCs w:val="18"/>
                <w:shd w:fill="19171c" w:val="clear"/>
                <w:rtl w:val="0"/>
              </w:rPr>
              <w:t xml:space="preserve">#define KP_MAX 500.0f</w:t>
            </w:r>
            <w:r w:rsidDel="00000000" w:rsidR="00000000" w:rsidRPr="00000000">
              <w:rPr>
                <w:rFonts w:ascii="Consolas" w:cs="Consolas" w:eastAsia="Consolas" w:hAnsi="Consolas"/>
                <w:color w:val="8b8792"/>
                <w:sz w:val="18"/>
                <w:szCs w:val="18"/>
                <w:shd w:fill="19171c" w:val="clear"/>
                <w:rtl w:val="0"/>
              </w:rPr>
              <w:br w:type="textWrapping"/>
            </w:r>
            <w:r w:rsidDel="00000000" w:rsidR="00000000" w:rsidRPr="00000000">
              <w:rPr>
                <w:rFonts w:ascii="Consolas" w:cs="Consolas" w:eastAsia="Consolas" w:hAnsi="Consolas"/>
                <w:color w:val="aa573c"/>
                <w:sz w:val="18"/>
                <w:szCs w:val="18"/>
                <w:shd w:fill="19171c" w:val="clear"/>
                <w:rtl w:val="0"/>
              </w:rPr>
              <w:t xml:space="preserve">#define KD_MIN 0.0f</w:t>
            </w:r>
            <w:r w:rsidDel="00000000" w:rsidR="00000000" w:rsidRPr="00000000">
              <w:rPr>
                <w:rFonts w:ascii="Consolas" w:cs="Consolas" w:eastAsia="Consolas" w:hAnsi="Consolas"/>
                <w:color w:val="8b8792"/>
                <w:sz w:val="18"/>
                <w:szCs w:val="18"/>
                <w:shd w:fill="19171c" w:val="clear"/>
                <w:rtl w:val="0"/>
              </w:rPr>
              <w:br w:type="textWrapping"/>
            </w:r>
            <w:r w:rsidDel="00000000" w:rsidR="00000000" w:rsidRPr="00000000">
              <w:rPr>
                <w:rFonts w:ascii="Consolas" w:cs="Consolas" w:eastAsia="Consolas" w:hAnsi="Consolas"/>
                <w:color w:val="aa573c"/>
                <w:sz w:val="18"/>
                <w:szCs w:val="18"/>
                <w:shd w:fill="19171c" w:val="clear"/>
                <w:rtl w:val="0"/>
              </w:rPr>
              <w:t xml:space="preserve">#define KD_MAX 5.0f</w:t>
            </w:r>
            <w:r w:rsidDel="00000000" w:rsidR="00000000" w:rsidRPr="00000000">
              <w:rPr>
                <w:rFonts w:ascii="Consolas" w:cs="Consolas" w:eastAsia="Consolas" w:hAnsi="Consolas"/>
                <w:color w:val="8b8792"/>
                <w:sz w:val="18"/>
                <w:szCs w:val="18"/>
                <w:shd w:fill="19171c" w:val="clear"/>
                <w:rtl w:val="0"/>
              </w:rPr>
              <w:br w:type="textWrapping"/>
            </w:r>
            <w:r w:rsidDel="00000000" w:rsidR="00000000" w:rsidRPr="00000000">
              <w:rPr>
                <w:rFonts w:ascii="Consolas" w:cs="Consolas" w:eastAsia="Consolas" w:hAnsi="Consolas"/>
                <w:color w:val="aa573c"/>
                <w:sz w:val="18"/>
                <w:szCs w:val="18"/>
                <w:shd w:fill="19171c" w:val="clear"/>
                <w:rtl w:val="0"/>
              </w:rPr>
              <w:t xml:space="preserve">#define T_MIN -18.0f</w:t>
            </w:r>
            <w:r w:rsidDel="00000000" w:rsidR="00000000" w:rsidRPr="00000000">
              <w:rPr>
                <w:rFonts w:ascii="Consolas" w:cs="Consolas" w:eastAsia="Consolas" w:hAnsi="Consolas"/>
                <w:color w:val="8b8792"/>
                <w:sz w:val="18"/>
                <w:szCs w:val="18"/>
                <w:shd w:fill="19171c" w:val="clear"/>
                <w:rtl w:val="0"/>
              </w:rPr>
              <w:br w:type="textWrapping"/>
            </w:r>
            <w:r w:rsidDel="00000000" w:rsidR="00000000" w:rsidRPr="00000000">
              <w:rPr>
                <w:rFonts w:ascii="Consolas" w:cs="Consolas" w:eastAsia="Consolas" w:hAnsi="Consolas"/>
                <w:color w:val="aa573c"/>
                <w:sz w:val="18"/>
                <w:szCs w:val="18"/>
                <w:shd w:fill="19171c" w:val="clear"/>
                <w:rtl w:val="0"/>
              </w:rPr>
              <w:t xml:space="preserve">#define T_MAX 18.0f</w:t>
            </w:r>
            <w:r w:rsidDel="00000000" w:rsidR="00000000" w:rsidRPr="00000000">
              <w:rPr>
                <w:rtl w:val="0"/>
              </w:rPr>
            </w:r>
          </w:p>
        </w:tc>
      </w:tr>
    </w:tbl>
    <w:p w:rsidR="00000000" w:rsidDel="00000000" w:rsidP="00000000" w:rsidRDefault="00000000" w:rsidRPr="00000000" w14:paraId="00000049">
      <w:pPr>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04A">
      <w:pPr>
        <w:ind w:left="720" w:firstLine="0"/>
        <w:rPr>
          <w:rFonts w:ascii="Old Standard TT" w:cs="Old Standard TT" w:eastAsia="Old Standard TT" w:hAnsi="Old Standard TT"/>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B">
      <w:pPr>
        <w:ind w:left="0" w:firstLine="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Sample C code for packing the bits</w:t>
      </w:r>
    </w:p>
    <w:p w:rsidR="00000000" w:rsidDel="00000000" w:rsidP="00000000" w:rsidRDefault="00000000" w:rsidRPr="00000000" w14:paraId="0000004C">
      <w:pPr>
        <w:ind w:left="0" w:firstLine="0"/>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04D">
      <w:pPr>
        <w:ind w:left="0" w:firstLine="0"/>
        <w:rPr>
          <w:rFonts w:ascii="Old Standard TT" w:cs="Old Standard TT" w:eastAsia="Old Standard TT" w:hAnsi="Old Standard TT"/>
          <w:sz w:val="24"/>
          <w:szCs w:val="24"/>
        </w:rPr>
      </w:pPr>
      <w:r w:rsidDel="00000000" w:rsidR="00000000" w:rsidRPr="00000000">
        <w:rPr>
          <w:rtl w:val="0"/>
        </w:rPr>
      </w:r>
    </w:p>
    <w:tbl>
      <w:tblPr>
        <w:tblStyle w:val="Table3"/>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cc28c"/>
                <w:sz w:val="24"/>
                <w:szCs w:val="24"/>
                <w:shd w:fill="333333" w:val="clear"/>
              </w:rPr>
            </w:pPr>
            <w:r w:rsidDel="00000000" w:rsidR="00000000" w:rsidRPr="00000000">
              <w:rPr>
                <w:rFonts w:ascii="Consolas" w:cs="Consolas" w:eastAsia="Consolas" w:hAnsi="Consolas"/>
                <w:color w:val="fcc28c"/>
                <w:sz w:val="24"/>
                <w:szCs w:val="24"/>
                <w:shd w:fill="333333" w:val="clear"/>
                <w:rtl w:val="0"/>
              </w:rPr>
              <w:t xml:space="preserve">// enter values to pack here</w:t>
            </w:r>
          </w:p>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cc28c"/>
                <w:sz w:val="24"/>
                <w:szCs w:val="24"/>
                <w:shd w:fill="333333" w:val="clear"/>
              </w:rPr>
            </w:pPr>
            <w:r w:rsidDel="00000000" w:rsidR="00000000" w:rsidRPr="00000000">
              <w:rPr>
                <w:rtl w:val="0"/>
              </w:rPr>
            </w:r>
          </w:p>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ld Standard TT" w:cs="Old Standard TT" w:eastAsia="Old Standard TT" w:hAnsi="Old Standard TT"/>
                <w:sz w:val="24"/>
                <w:szCs w:val="24"/>
              </w:rPr>
            </w:pPr>
            <w:r w:rsidDel="00000000" w:rsidR="00000000" w:rsidRPr="00000000">
              <w:rPr>
                <w:rFonts w:ascii="Consolas" w:cs="Consolas" w:eastAsia="Consolas" w:hAnsi="Consolas"/>
                <w:color w:val="fcc28c"/>
                <w:sz w:val="24"/>
                <w:szCs w:val="24"/>
                <w:shd w:fill="333333" w:val="clear"/>
                <w:rtl w:val="0"/>
              </w:rPr>
              <w:t xml:space="preserve">unsigned</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int</w:t>
            </w:r>
            <w:r w:rsidDel="00000000" w:rsidR="00000000" w:rsidRPr="00000000">
              <w:rPr>
                <w:rFonts w:ascii="Consolas" w:cs="Consolas" w:eastAsia="Consolas" w:hAnsi="Consolas"/>
                <w:color w:val="ffffff"/>
                <w:sz w:val="24"/>
                <w:szCs w:val="24"/>
                <w:shd w:fill="333333" w:val="clear"/>
                <w:rtl w:val="0"/>
              </w:rPr>
              <w:t xml:space="preserve"> pos = </w:t>
            </w:r>
            <w:r w:rsidDel="00000000" w:rsidR="00000000" w:rsidRPr="00000000">
              <w:rPr>
                <w:rFonts w:ascii="Consolas" w:cs="Consolas" w:eastAsia="Consolas" w:hAnsi="Consolas"/>
                <w:color w:val="d36363"/>
                <w:sz w:val="24"/>
                <w:szCs w:val="24"/>
                <w:shd w:fill="333333" w:val="clear"/>
                <w:rtl w:val="0"/>
              </w:rPr>
              <w:t xml:space="preserve">0x1234</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888888"/>
                <w:sz w:val="24"/>
                <w:szCs w:val="24"/>
                <w:shd w:fill="333333" w:val="clear"/>
                <w:rtl w:val="0"/>
              </w:rPr>
              <w:t xml:space="preserve">// 16 bit</w:t>
            </w:r>
            <w:r w:rsidDel="00000000" w:rsidR="00000000" w:rsidRPr="00000000">
              <w:rPr>
                <w:rFonts w:ascii="Consolas" w:cs="Consolas" w:eastAsia="Consolas" w:hAnsi="Consolas"/>
                <w:color w:val="ffffff"/>
                <w:sz w:val="24"/>
                <w:szCs w:val="24"/>
                <w:shd w:fill="333333" w:val="clear"/>
                <w:rtl w:val="0"/>
              </w:rPr>
              <w:br w:type="textWrapping"/>
            </w:r>
            <w:r w:rsidDel="00000000" w:rsidR="00000000" w:rsidRPr="00000000">
              <w:rPr>
                <w:rFonts w:ascii="Consolas" w:cs="Consolas" w:eastAsia="Consolas" w:hAnsi="Consolas"/>
                <w:color w:val="fcc28c"/>
                <w:sz w:val="24"/>
                <w:szCs w:val="24"/>
                <w:shd w:fill="333333" w:val="clear"/>
                <w:rtl w:val="0"/>
              </w:rPr>
              <w:t xml:space="preserve">unsigned</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int</w:t>
            </w:r>
            <w:r w:rsidDel="00000000" w:rsidR="00000000" w:rsidRPr="00000000">
              <w:rPr>
                <w:rFonts w:ascii="Consolas" w:cs="Consolas" w:eastAsia="Consolas" w:hAnsi="Consolas"/>
                <w:color w:val="ffffff"/>
                <w:sz w:val="24"/>
                <w:szCs w:val="24"/>
                <w:shd w:fill="333333" w:val="clear"/>
                <w:rtl w:val="0"/>
              </w:rPr>
              <w:t xml:space="preserve"> vel = </w:t>
            </w:r>
            <w:r w:rsidDel="00000000" w:rsidR="00000000" w:rsidRPr="00000000">
              <w:rPr>
                <w:rFonts w:ascii="Consolas" w:cs="Consolas" w:eastAsia="Consolas" w:hAnsi="Consolas"/>
                <w:color w:val="d36363"/>
                <w:sz w:val="24"/>
                <w:szCs w:val="24"/>
                <w:shd w:fill="333333" w:val="clear"/>
                <w:rtl w:val="0"/>
              </w:rPr>
              <w:t xml:space="preserve">0x0567</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888888"/>
                <w:sz w:val="24"/>
                <w:szCs w:val="24"/>
                <w:shd w:fill="333333" w:val="clear"/>
                <w:rtl w:val="0"/>
              </w:rPr>
              <w:t xml:space="preserve">// 12 bit</w:t>
            </w:r>
            <w:r w:rsidDel="00000000" w:rsidR="00000000" w:rsidRPr="00000000">
              <w:rPr>
                <w:rFonts w:ascii="Consolas" w:cs="Consolas" w:eastAsia="Consolas" w:hAnsi="Consolas"/>
                <w:color w:val="ffffff"/>
                <w:sz w:val="24"/>
                <w:szCs w:val="24"/>
                <w:shd w:fill="333333" w:val="clear"/>
                <w:rtl w:val="0"/>
              </w:rPr>
              <w:br w:type="textWrapping"/>
            </w:r>
            <w:r w:rsidDel="00000000" w:rsidR="00000000" w:rsidRPr="00000000">
              <w:rPr>
                <w:rFonts w:ascii="Consolas" w:cs="Consolas" w:eastAsia="Consolas" w:hAnsi="Consolas"/>
                <w:color w:val="fcc28c"/>
                <w:sz w:val="24"/>
                <w:szCs w:val="24"/>
                <w:shd w:fill="333333" w:val="clear"/>
                <w:rtl w:val="0"/>
              </w:rPr>
              <w:t xml:space="preserve">unsigned</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int</w:t>
            </w:r>
            <w:r w:rsidDel="00000000" w:rsidR="00000000" w:rsidRPr="00000000">
              <w:rPr>
                <w:rFonts w:ascii="Consolas" w:cs="Consolas" w:eastAsia="Consolas" w:hAnsi="Consolas"/>
                <w:color w:val="ffffff"/>
                <w:sz w:val="24"/>
                <w:szCs w:val="24"/>
                <w:shd w:fill="333333" w:val="clear"/>
                <w:rtl w:val="0"/>
              </w:rPr>
              <w:t xml:space="preserve"> kp = </w:t>
            </w:r>
            <w:r w:rsidDel="00000000" w:rsidR="00000000" w:rsidRPr="00000000">
              <w:rPr>
                <w:rFonts w:ascii="Consolas" w:cs="Consolas" w:eastAsia="Consolas" w:hAnsi="Consolas"/>
                <w:color w:val="d36363"/>
                <w:sz w:val="24"/>
                <w:szCs w:val="24"/>
                <w:shd w:fill="333333" w:val="clear"/>
                <w:rtl w:val="0"/>
              </w:rPr>
              <w:t xml:space="preserve">0x089A</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888888"/>
                <w:sz w:val="24"/>
                <w:szCs w:val="24"/>
                <w:shd w:fill="333333" w:val="clear"/>
                <w:rtl w:val="0"/>
              </w:rPr>
              <w:t xml:space="preserve">// 12 bit</w:t>
            </w:r>
            <w:r w:rsidDel="00000000" w:rsidR="00000000" w:rsidRPr="00000000">
              <w:rPr>
                <w:rFonts w:ascii="Consolas" w:cs="Consolas" w:eastAsia="Consolas" w:hAnsi="Consolas"/>
                <w:color w:val="ffffff"/>
                <w:sz w:val="24"/>
                <w:szCs w:val="24"/>
                <w:shd w:fill="333333" w:val="clear"/>
                <w:rtl w:val="0"/>
              </w:rPr>
              <w:br w:type="textWrapping"/>
            </w:r>
            <w:r w:rsidDel="00000000" w:rsidR="00000000" w:rsidRPr="00000000">
              <w:rPr>
                <w:rFonts w:ascii="Consolas" w:cs="Consolas" w:eastAsia="Consolas" w:hAnsi="Consolas"/>
                <w:color w:val="fcc28c"/>
                <w:sz w:val="24"/>
                <w:szCs w:val="24"/>
                <w:shd w:fill="333333" w:val="clear"/>
                <w:rtl w:val="0"/>
              </w:rPr>
              <w:t xml:space="preserve">unsigned</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int</w:t>
            </w:r>
            <w:r w:rsidDel="00000000" w:rsidR="00000000" w:rsidRPr="00000000">
              <w:rPr>
                <w:rFonts w:ascii="Consolas" w:cs="Consolas" w:eastAsia="Consolas" w:hAnsi="Consolas"/>
                <w:color w:val="ffffff"/>
                <w:sz w:val="24"/>
                <w:szCs w:val="24"/>
                <w:shd w:fill="333333" w:val="clear"/>
                <w:rtl w:val="0"/>
              </w:rPr>
              <w:t xml:space="preserve"> kd = </w:t>
            </w:r>
            <w:r w:rsidDel="00000000" w:rsidR="00000000" w:rsidRPr="00000000">
              <w:rPr>
                <w:rFonts w:ascii="Consolas" w:cs="Consolas" w:eastAsia="Consolas" w:hAnsi="Consolas"/>
                <w:color w:val="d36363"/>
                <w:sz w:val="24"/>
                <w:szCs w:val="24"/>
                <w:shd w:fill="333333" w:val="clear"/>
                <w:rtl w:val="0"/>
              </w:rPr>
              <w:t xml:space="preserve">0x0BCD</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888888"/>
                <w:sz w:val="24"/>
                <w:szCs w:val="24"/>
                <w:shd w:fill="333333" w:val="clear"/>
                <w:rtl w:val="0"/>
              </w:rPr>
              <w:t xml:space="preserve">// 12 bit</w:t>
            </w:r>
            <w:r w:rsidDel="00000000" w:rsidR="00000000" w:rsidRPr="00000000">
              <w:rPr>
                <w:rFonts w:ascii="Consolas" w:cs="Consolas" w:eastAsia="Consolas" w:hAnsi="Consolas"/>
                <w:color w:val="ffffff"/>
                <w:sz w:val="24"/>
                <w:szCs w:val="24"/>
                <w:shd w:fill="333333" w:val="clear"/>
                <w:rtl w:val="0"/>
              </w:rPr>
              <w:br w:type="textWrapping"/>
            </w:r>
            <w:r w:rsidDel="00000000" w:rsidR="00000000" w:rsidRPr="00000000">
              <w:rPr>
                <w:rFonts w:ascii="Consolas" w:cs="Consolas" w:eastAsia="Consolas" w:hAnsi="Consolas"/>
                <w:color w:val="fcc28c"/>
                <w:sz w:val="24"/>
                <w:szCs w:val="24"/>
                <w:shd w:fill="333333" w:val="clear"/>
                <w:rtl w:val="0"/>
              </w:rPr>
              <w:t xml:space="preserve">unsigned</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int</w:t>
            </w:r>
            <w:r w:rsidDel="00000000" w:rsidR="00000000" w:rsidRPr="00000000">
              <w:rPr>
                <w:rFonts w:ascii="Consolas" w:cs="Consolas" w:eastAsia="Consolas" w:hAnsi="Consolas"/>
                <w:color w:val="ffffff"/>
                <w:sz w:val="24"/>
                <w:szCs w:val="24"/>
                <w:shd w:fill="333333" w:val="clear"/>
                <w:rtl w:val="0"/>
              </w:rPr>
              <w:t xml:space="preserve"> ff = </w:t>
            </w:r>
            <w:r w:rsidDel="00000000" w:rsidR="00000000" w:rsidRPr="00000000">
              <w:rPr>
                <w:rFonts w:ascii="Consolas" w:cs="Consolas" w:eastAsia="Consolas" w:hAnsi="Consolas"/>
                <w:color w:val="d36363"/>
                <w:sz w:val="24"/>
                <w:szCs w:val="24"/>
                <w:shd w:fill="333333" w:val="clear"/>
                <w:rtl w:val="0"/>
              </w:rPr>
              <w:t xml:space="preserve">0x0EF1</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888888"/>
                <w:sz w:val="24"/>
                <w:szCs w:val="24"/>
                <w:shd w:fill="333333" w:val="clear"/>
                <w:rtl w:val="0"/>
              </w:rPr>
              <w:t xml:space="preserve">// 12 bit</w:t>
            </w:r>
            <w:r w:rsidDel="00000000" w:rsidR="00000000" w:rsidRPr="00000000">
              <w:rPr>
                <w:rFonts w:ascii="Consolas" w:cs="Consolas" w:eastAsia="Consolas" w:hAnsi="Consolas"/>
                <w:color w:val="ffffff"/>
                <w:sz w:val="24"/>
                <w:szCs w:val="24"/>
                <w:shd w:fill="333333" w:val="clear"/>
                <w:rtl w:val="0"/>
              </w:rPr>
              <w:br w:type="textWrapping"/>
              <w:t xml:space="preserve">    </w:t>
              <w:br w:type="textWrapping"/>
            </w:r>
            <w:r w:rsidDel="00000000" w:rsidR="00000000" w:rsidRPr="00000000">
              <w:rPr>
                <w:rFonts w:ascii="Consolas" w:cs="Consolas" w:eastAsia="Consolas" w:hAnsi="Consolas"/>
                <w:color w:val="fcc28c"/>
                <w:sz w:val="24"/>
                <w:szCs w:val="24"/>
                <w:shd w:fill="333333" w:val="clear"/>
                <w:rtl w:val="0"/>
              </w:rPr>
              <w:t xml:space="preserve">unsigned</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char</w:t>
            </w:r>
            <w:r w:rsidDel="00000000" w:rsidR="00000000" w:rsidRPr="00000000">
              <w:rPr>
                <w:rFonts w:ascii="Consolas" w:cs="Consolas" w:eastAsia="Consolas" w:hAnsi="Consolas"/>
                <w:color w:val="ffffff"/>
                <w:sz w:val="24"/>
                <w:szCs w:val="24"/>
                <w:shd w:fill="333333" w:val="clear"/>
                <w:rtl w:val="0"/>
              </w:rPr>
              <w:t xml:space="preserve"> can_msg[</w:t>
            </w:r>
            <w:r w:rsidDel="00000000" w:rsidR="00000000" w:rsidRPr="00000000">
              <w:rPr>
                <w:rFonts w:ascii="Consolas" w:cs="Consolas" w:eastAsia="Consolas" w:hAnsi="Consolas"/>
                <w:color w:val="d36363"/>
                <w:sz w:val="24"/>
                <w:szCs w:val="24"/>
                <w:shd w:fill="333333" w:val="clear"/>
                <w:rtl w:val="0"/>
              </w:rPr>
              <w:t xml:space="preserve">8</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br w:type="textWrapping"/>
              <w:t xml:space="preserve">can_msg[</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 = pos &gt;&gt; </w:t>
            </w:r>
            <w:r w:rsidDel="00000000" w:rsidR="00000000" w:rsidRPr="00000000">
              <w:rPr>
                <w:rFonts w:ascii="Consolas" w:cs="Consolas" w:eastAsia="Consolas" w:hAnsi="Consolas"/>
                <w:color w:val="d36363"/>
                <w:sz w:val="24"/>
                <w:szCs w:val="24"/>
                <w:shd w:fill="333333" w:val="clear"/>
                <w:rtl w:val="0"/>
              </w:rPr>
              <w:t xml:space="preserve">8</w:t>
            </w:r>
            <w:r w:rsidDel="00000000" w:rsidR="00000000" w:rsidRPr="00000000">
              <w:rPr>
                <w:rFonts w:ascii="Consolas" w:cs="Consolas" w:eastAsia="Consolas" w:hAnsi="Consolas"/>
                <w:color w:val="ffffff"/>
                <w:sz w:val="24"/>
                <w:szCs w:val="24"/>
                <w:shd w:fill="333333" w:val="clear"/>
                <w:rtl w:val="0"/>
              </w:rPr>
              <w:t xml:space="preserve">;</w:t>
              <w:br w:type="textWrapping"/>
              <w:t xml:space="preserve">can_msg[</w:t>
            </w:r>
            <w:r w:rsidDel="00000000" w:rsidR="00000000" w:rsidRPr="00000000">
              <w:rPr>
                <w:rFonts w:ascii="Consolas" w:cs="Consolas" w:eastAsia="Consolas" w:hAnsi="Consolas"/>
                <w:color w:val="d36363"/>
                <w:sz w:val="24"/>
                <w:szCs w:val="24"/>
                <w:shd w:fill="333333" w:val="clear"/>
                <w:rtl w:val="0"/>
              </w:rPr>
              <w:t xml:space="preserve">1</w:t>
            </w:r>
            <w:r w:rsidDel="00000000" w:rsidR="00000000" w:rsidRPr="00000000">
              <w:rPr>
                <w:rFonts w:ascii="Consolas" w:cs="Consolas" w:eastAsia="Consolas" w:hAnsi="Consolas"/>
                <w:color w:val="ffffff"/>
                <w:sz w:val="24"/>
                <w:szCs w:val="24"/>
                <w:shd w:fill="333333" w:val="clear"/>
                <w:rtl w:val="0"/>
              </w:rPr>
              <w:t xml:space="preserve">] = pos &amp; </w:t>
            </w:r>
            <w:r w:rsidDel="00000000" w:rsidR="00000000" w:rsidRPr="00000000">
              <w:rPr>
                <w:rFonts w:ascii="Consolas" w:cs="Consolas" w:eastAsia="Consolas" w:hAnsi="Consolas"/>
                <w:color w:val="d36363"/>
                <w:sz w:val="24"/>
                <w:szCs w:val="24"/>
                <w:shd w:fill="333333" w:val="clear"/>
                <w:rtl w:val="0"/>
              </w:rPr>
              <w:t xml:space="preserve">0x00FF</w:t>
            </w:r>
            <w:r w:rsidDel="00000000" w:rsidR="00000000" w:rsidRPr="00000000">
              <w:rPr>
                <w:rFonts w:ascii="Consolas" w:cs="Consolas" w:eastAsia="Consolas" w:hAnsi="Consolas"/>
                <w:color w:val="ffffff"/>
                <w:sz w:val="24"/>
                <w:szCs w:val="24"/>
                <w:shd w:fill="333333" w:val="clear"/>
                <w:rtl w:val="0"/>
              </w:rPr>
              <w:t xml:space="preserve">;</w:t>
              <w:br w:type="textWrapping"/>
              <w:t xml:space="preserve">can_msg[</w:t>
            </w:r>
            <w:r w:rsidDel="00000000" w:rsidR="00000000" w:rsidRPr="00000000">
              <w:rPr>
                <w:rFonts w:ascii="Consolas" w:cs="Consolas" w:eastAsia="Consolas" w:hAnsi="Consolas"/>
                <w:color w:val="d36363"/>
                <w:sz w:val="24"/>
                <w:szCs w:val="24"/>
                <w:shd w:fill="333333" w:val="clear"/>
                <w:rtl w:val="0"/>
              </w:rPr>
              <w:t xml:space="preserve">2</w:t>
            </w:r>
            <w:r w:rsidDel="00000000" w:rsidR="00000000" w:rsidRPr="00000000">
              <w:rPr>
                <w:rFonts w:ascii="Consolas" w:cs="Consolas" w:eastAsia="Consolas" w:hAnsi="Consolas"/>
                <w:color w:val="ffffff"/>
                <w:sz w:val="24"/>
                <w:szCs w:val="24"/>
                <w:shd w:fill="333333" w:val="clear"/>
                <w:rtl w:val="0"/>
              </w:rPr>
              <w:t xml:space="preserve">] = (vel &gt;&gt; </w:t>
            </w:r>
            <w:r w:rsidDel="00000000" w:rsidR="00000000" w:rsidRPr="00000000">
              <w:rPr>
                <w:rFonts w:ascii="Consolas" w:cs="Consolas" w:eastAsia="Consolas" w:hAnsi="Consolas"/>
                <w:color w:val="d36363"/>
                <w:sz w:val="24"/>
                <w:szCs w:val="24"/>
                <w:shd w:fill="333333" w:val="clear"/>
                <w:rtl w:val="0"/>
              </w:rPr>
              <w:t xml:space="preserve">4</w:t>
            </w:r>
            <w:r w:rsidDel="00000000" w:rsidR="00000000" w:rsidRPr="00000000">
              <w:rPr>
                <w:rFonts w:ascii="Consolas" w:cs="Consolas" w:eastAsia="Consolas" w:hAnsi="Consolas"/>
                <w:color w:val="ffffff"/>
                <w:sz w:val="24"/>
                <w:szCs w:val="24"/>
                <w:shd w:fill="333333" w:val="clear"/>
                <w:rtl w:val="0"/>
              </w:rPr>
              <w:t xml:space="preserve">) &amp; </w:t>
            </w:r>
            <w:r w:rsidDel="00000000" w:rsidR="00000000" w:rsidRPr="00000000">
              <w:rPr>
                <w:rFonts w:ascii="Consolas" w:cs="Consolas" w:eastAsia="Consolas" w:hAnsi="Consolas"/>
                <w:color w:val="d36363"/>
                <w:sz w:val="24"/>
                <w:szCs w:val="24"/>
                <w:shd w:fill="333333" w:val="clear"/>
                <w:rtl w:val="0"/>
              </w:rPr>
              <w:t xml:space="preserve">0xFF</w:t>
            </w:r>
            <w:r w:rsidDel="00000000" w:rsidR="00000000" w:rsidRPr="00000000">
              <w:rPr>
                <w:rFonts w:ascii="Consolas" w:cs="Consolas" w:eastAsia="Consolas" w:hAnsi="Consolas"/>
                <w:color w:val="ffffff"/>
                <w:sz w:val="24"/>
                <w:szCs w:val="24"/>
                <w:shd w:fill="333333" w:val="clear"/>
                <w:rtl w:val="0"/>
              </w:rPr>
              <w:t xml:space="preserve">;</w:t>
              <w:br w:type="textWrapping"/>
              <w:t xml:space="preserve">can_msg[</w:t>
            </w:r>
            <w:r w:rsidDel="00000000" w:rsidR="00000000" w:rsidRPr="00000000">
              <w:rPr>
                <w:rFonts w:ascii="Consolas" w:cs="Consolas" w:eastAsia="Consolas" w:hAnsi="Consolas"/>
                <w:color w:val="d36363"/>
                <w:sz w:val="24"/>
                <w:szCs w:val="24"/>
                <w:shd w:fill="333333" w:val="clear"/>
                <w:rtl w:val="0"/>
              </w:rPr>
              <w:t xml:space="preserve">3</w:t>
            </w:r>
            <w:r w:rsidDel="00000000" w:rsidR="00000000" w:rsidRPr="00000000">
              <w:rPr>
                <w:rFonts w:ascii="Consolas" w:cs="Consolas" w:eastAsia="Consolas" w:hAnsi="Consolas"/>
                <w:color w:val="ffffff"/>
                <w:sz w:val="24"/>
                <w:szCs w:val="24"/>
                <w:shd w:fill="333333" w:val="clear"/>
                <w:rtl w:val="0"/>
              </w:rPr>
              <w:t xml:space="preserve">] = ((vel &amp; </w:t>
            </w:r>
            <w:r w:rsidDel="00000000" w:rsidR="00000000" w:rsidRPr="00000000">
              <w:rPr>
                <w:rFonts w:ascii="Consolas" w:cs="Consolas" w:eastAsia="Consolas" w:hAnsi="Consolas"/>
                <w:color w:val="d36363"/>
                <w:sz w:val="24"/>
                <w:szCs w:val="24"/>
                <w:shd w:fill="333333" w:val="clear"/>
                <w:rtl w:val="0"/>
              </w:rPr>
              <w:t xml:space="preserve">0x000F</w:t>
            </w:r>
            <w:r w:rsidDel="00000000" w:rsidR="00000000" w:rsidRPr="00000000">
              <w:rPr>
                <w:rFonts w:ascii="Consolas" w:cs="Consolas" w:eastAsia="Consolas" w:hAnsi="Consolas"/>
                <w:color w:val="ffffff"/>
                <w:sz w:val="24"/>
                <w:szCs w:val="24"/>
                <w:shd w:fill="333333" w:val="clear"/>
                <w:rtl w:val="0"/>
              </w:rPr>
              <w:t xml:space="preserve">) &lt;&lt; </w:t>
            </w:r>
            <w:r w:rsidDel="00000000" w:rsidR="00000000" w:rsidRPr="00000000">
              <w:rPr>
                <w:rFonts w:ascii="Consolas" w:cs="Consolas" w:eastAsia="Consolas" w:hAnsi="Consolas"/>
                <w:color w:val="d36363"/>
                <w:sz w:val="24"/>
                <w:szCs w:val="24"/>
                <w:shd w:fill="333333" w:val="clear"/>
                <w:rtl w:val="0"/>
              </w:rPr>
              <w:t xml:space="preserve">4</w:t>
            </w:r>
            <w:r w:rsidDel="00000000" w:rsidR="00000000" w:rsidRPr="00000000">
              <w:rPr>
                <w:rFonts w:ascii="Consolas" w:cs="Consolas" w:eastAsia="Consolas" w:hAnsi="Consolas"/>
                <w:color w:val="ffffff"/>
                <w:sz w:val="24"/>
                <w:szCs w:val="24"/>
                <w:shd w:fill="333333" w:val="clear"/>
                <w:rtl w:val="0"/>
              </w:rPr>
              <w:t xml:space="preserve">) + ((kp &gt;&gt; </w:t>
            </w:r>
            <w:r w:rsidDel="00000000" w:rsidR="00000000" w:rsidRPr="00000000">
              <w:rPr>
                <w:rFonts w:ascii="Consolas" w:cs="Consolas" w:eastAsia="Consolas" w:hAnsi="Consolas"/>
                <w:color w:val="d36363"/>
                <w:sz w:val="24"/>
                <w:szCs w:val="24"/>
                <w:shd w:fill="333333" w:val="clear"/>
                <w:rtl w:val="0"/>
              </w:rPr>
              <w:t xml:space="preserve">8</w:t>
            </w:r>
            <w:r w:rsidDel="00000000" w:rsidR="00000000" w:rsidRPr="00000000">
              <w:rPr>
                <w:rFonts w:ascii="Consolas" w:cs="Consolas" w:eastAsia="Consolas" w:hAnsi="Consolas"/>
                <w:color w:val="ffffff"/>
                <w:sz w:val="24"/>
                <w:szCs w:val="24"/>
                <w:shd w:fill="333333" w:val="clear"/>
                <w:rtl w:val="0"/>
              </w:rPr>
              <w:t xml:space="preserve">) &amp; </w:t>
            </w:r>
            <w:r w:rsidDel="00000000" w:rsidR="00000000" w:rsidRPr="00000000">
              <w:rPr>
                <w:rFonts w:ascii="Consolas" w:cs="Consolas" w:eastAsia="Consolas" w:hAnsi="Consolas"/>
                <w:color w:val="d36363"/>
                <w:sz w:val="24"/>
                <w:szCs w:val="24"/>
                <w:shd w:fill="333333" w:val="clear"/>
                <w:rtl w:val="0"/>
              </w:rPr>
              <w:t xml:space="preserve">0xFF</w:t>
            </w:r>
            <w:r w:rsidDel="00000000" w:rsidR="00000000" w:rsidRPr="00000000">
              <w:rPr>
                <w:rFonts w:ascii="Consolas" w:cs="Consolas" w:eastAsia="Consolas" w:hAnsi="Consolas"/>
                <w:color w:val="ffffff"/>
                <w:sz w:val="24"/>
                <w:szCs w:val="24"/>
                <w:shd w:fill="333333" w:val="clear"/>
                <w:rtl w:val="0"/>
              </w:rPr>
              <w:t xml:space="preserve">);</w:t>
              <w:br w:type="textWrapping"/>
              <w:t xml:space="preserve">can_msg[</w:t>
            </w:r>
            <w:r w:rsidDel="00000000" w:rsidR="00000000" w:rsidRPr="00000000">
              <w:rPr>
                <w:rFonts w:ascii="Consolas" w:cs="Consolas" w:eastAsia="Consolas" w:hAnsi="Consolas"/>
                <w:color w:val="d36363"/>
                <w:sz w:val="24"/>
                <w:szCs w:val="24"/>
                <w:shd w:fill="333333" w:val="clear"/>
                <w:rtl w:val="0"/>
              </w:rPr>
              <w:t xml:space="preserve">4</w:t>
            </w:r>
            <w:r w:rsidDel="00000000" w:rsidR="00000000" w:rsidRPr="00000000">
              <w:rPr>
                <w:rFonts w:ascii="Consolas" w:cs="Consolas" w:eastAsia="Consolas" w:hAnsi="Consolas"/>
                <w:color w:val="ffffff"/>
                <w:sz w:val="24"/>
                <w:szCs w:val="24"/>
                <w:shd w:fill="333333" w:val="clear"/>
                <w:rtl w:val="0"/>
              </w:rPr>
              <w:t xml:space="preserve">] = kp &amp; </w:t>
            </w:r>
            <w:r w:rsidDel="00000000" w:rsidR="00000000" w:rsidRPr="00000000">
              <w:rPr>
                <w:rFonts w:ascii="Consolas" w:cs="Consolas" w:eastAsia="Consolas" w:hAnsi="Consolas"/>
                <w:color w:val="d36363"/>
                <w:sz w:val="24"/>
                <w:szCs w:val="24"/>
                <w:shd w:fill="333333" w:val="clear"/>
                <w:rtl w:val="0"/>
              </w:rPr>
              <w:t xml:space="preserve">0xFF</w:t>
            </w:r>
            <w:r w:rsidDel="00000000" w:rsidR="00000000" w:rsidRPr="00000000">
              <w:rPr>
                <w:rFonts w:ascii="Consolas" w:cs="Consolas" w:eastAsia="Consolas" w:hAnsi="Consolas"/>
                <w:color w:val="ffffff"/>
                <w:sz w:val="24"/>
                <w:szCs w:val="24"/>
                <w:shd w:fill="333333" w:val="clear"/>
                <w:rtl w:val="0"/>
              </w:rPr>
              <w:t xml:space="preserve">;</w:t>
              <w:br w:type="textWrapping"/>
              <w:t xml:space="preserve">can_msg[</w:t>
            </w:r>
            <w:r w:rsidDel="00000000" w:rsidR="00000000" w:rsidRPr="00000000">
              <w:rPr>
                <w:rFonts w:ascii="Consolas" w:cs="Consolas" w:eastAsia="Consolas" w:hAnsi="Consolas"/>
                <w:color w:val="d36363"/>
                <w:sz w:val="24"/>
                <w:szCs w:val="24"/>
                <w:shd w:fill="333333" w:val="clear"/>
                <w:rtl w:val="0"/>
              </w:rPr>
              <w:t xml:space="preserve">5</w:t>
            </w:r>
            <w:r w:rsidDel="00000000" w:rsidR="00000000" w:rsidRPr="00000000">
              <w:rPr>
                <w:rFonts w:ascii="Consolas" w:cs="Consolas" w:eastAsia="Consolas" w:hAnsi="Consolas"/>
                <w:color w:val="ffffff"/>
                <w:sz w:val="24"/>
                <w:szCs w:val="24"/>
                <w:shd w:fill="333333" w:val="clear"/>
                <w:rtl w:val="0"/>
              </w:rPr>
              <w:t xml:space="preserve">] = kd &gt;&gt; </w:t>
            </w:r>
            <w:r w:rsidDel="00000000" w:rsidR="00000000" w:rsidRPr="00000000">
              <w:rPr>
                <w:rFonts w:ascii="Consolas" w:cs="Consolas" w:eastAsia="Consolas" w:hAnsi="Consolas"/>
                <w:color w:val="d36363"/>
                <w:sz w:val="24"/>
                <w:szCs w:val="24"/>
                <w:shd w:fill="333333" w:val="clear"/>
                <w:rtl w:val="0"/>
              </w:rPr>
              <w:t xml:space="preserve">4</w:t>
            </w:r>
            <w:r w:rsidDel="00000000" w:rsidR="00000000" w:rsidRPr="00000000">
              <w:rPr>
                <w:rFonts w:ascii="Consolas" w:cs="Consolas" w:eastAsia="Consolas" w:hAnsi="Consolas"/>
                <w:color w:val="ffffff"/>
                <w:sz w:val="24"/>
                <w:szCs w:val="24"/>
                <w:shd w:fill="333333" w:val="clear"/>
                <w:rtl w:val="0"/>
              </w:rPr>
              <w:t xml:space="preserve">;</w:t>
              <w:br w:type="textWrapping"/>
              <w:t xml:space="preserve">can_msg[</w:t>
            </w:r>
            <w:r w:rsidDel="00000000" w:rsidR="00000000" w:rsidRPr="00000000">
              <w:rPr>
                <w:rFonts w:ascii="Consolas" w:cs="Consolas" w:eastAsia="Consolas" w:hAnsi="Consolas"/>
                <w:color w:val="d36363"/>
                <w:sz w:val="24"/>
                <w:szCs w:val="24"/>
                <w:shd w:fill="333333" w:val="clear"/>
                <w:rtl w:val="0"/>
              </w:rPr>
              <w:t xml:space="preserve">6</w:t>
            </w:r>
            <w:r w:rsidDel="00000000" w:rsidR="00000000" w:rsidRPr="00000000">
              <w:rPr>
                <w:rFonts w:ascii="Consolas" w:cs="Consolas" w:eastAsia="Consolas" w:hAnsi="Consolas"/>
                <w:color w:val="ffffff"/>
                <w:sz w:val="24"/>
                <w:szCs w:val="24"/>
                <w:shd w:fill="333333" w:val="clear"/>
                <w:rtl w:val="0"/>
              </w:rPr>
              <w:t xml:space="preserve">] = ((kd &amp; </w:t>
            </w:r>
            <w:r w:rsidDel="00000000" w:rsidR="00000000" w:rsidRPr="00000000">
              <w:rPr>
                <w:rFonts w:ascii="Consolas" w:cs="Consolas" w:eastAsia="Consolas" w:hAnsi="Consolas"/>
                <w:color w:val="d36363"/>
                <w:sz w:val="24"/>
                <w:szCs w:val="24"/>
                <w:shd w:fill="333333" w:val="clear"/>
                <w:rtl w:val="0"/>
              </w:rPr>
              <w:t xml:space="preserve">0x000F</w:t>
            </w:r>
            <w:r w:rsidDel="00000000" w:rsidR="00000000" w:rsidRPr="00000000">
              <w:rPr>
                <w:rFonts w:ascii="Consolas" w:cs="Consolas" w:eastAsia="Consolas" w:hAnsi="Consolas"/>
                <w:color w:val="ffffff"/>
                <w:sz w:val="24"/>
                <w:szCs w:val="24"/>
                <w:shd w:fill="333333" w:val="clear"/>
                <w:rtl w:val="0"/>
              </w:rPr>
              <w:t xml:space="preserve">)&lt;&lt;</w:t>
            </w:r>
            <w:r w:rsidDel="00000000" w:rsidR="00000000" w:rsidRPr="00000000">
              <w:rPr>
                <w:rFonts w:ascii="Consolas" w:cs="Consolas" w:eastAsia="Consolas" w:hAnsi="Consolas"/>
                <w:color w:val="d36363"/>
                <w:sz w:val="24"/>
                <w:szCs w:val="24"/>
                <w:shd w:fill="333333" w:val="clear"/>
                <w:rtl w:val="0"/>
              </w:rPr>
              <w:t xml:space="preserve">4</w:t>
            </w:r>
            <w:r w:rsidDel="00000000" w:rsidR="00000000" w:rsidRPr="00000000">
              <w:rPr>
                <w:rFonts w:ascii="Consolas" w:cs="Consolas" w:eastAsia="Consolas" w:hAnsi="Consolas"/>
                <w:color w:val="ffffff"/>
                <w:sz w:val="24"/>
                <w:szCs w:val="24"/>
                <w:shd w:fill="333333" w:val="clear"/>
                <w:rtl w:val="0"/>
              </w:rPr>
              <w:t xml:space="preserve">) + (ff &gt;&gt; </w:t>
            </w:r>
            <w:r w:rsidDel="00000000" w:rsidR="00000000" w:rsidRPr="00000000">
              <w:rPr>
                <w:rFonts w:ascii="Consolas" w:cs="Consolas" w:eastAsia="Consolas" w:hAnsi="Consolas"/>
                <w:color w:val="d36363"/>
                <w:sz w:val="24"/>
                <w:szCs w:val="24"/>
                <w:shd w:fill="333333" w:val="clear"/>
                <w:rtl w:val="0"/>
              </w:rPr>
              <w:t xml:space="preserve">8</w:t>
            </w:r>
            <w:r w:rsidDel="00000000" w:rsidR="00000000" w:rsidRPr="00000000">
              <w:rPr>
                <w:rFonts w:ascii="Consolas" w:cs="Consolas" w:eastAsia="Consolas" w:hAnsi="Consolas"/>
                <w:color w:val="ffffff"/>
                <w:sz w:val="24"/>
                <w:szCs w:val="24"/>
                <w:shd w:fill="333333" w:val="clear"/>
                <w:rtl w:val="0"/>
              </w:rPr>
              <w:t xml:space="preserve">);</w:t>
              <w:br w:type="textWrapping"/>
              <w:t xml:space="preserve">can_msg[</w:t>
            </w:r>
            <w:r w:rsidDel="00000000" w:rsidR="00000000" w:rsidRPr="00000000">
              <w:rPr>
                <w:rFonts w:ascii="Consolas" w:cs="Consolas" w:eastAsia="Consolas" w:hAnsi="Consolas"/>
                <w:color w:val="d36363"/>
                <w:sz w:val="24"/>
                <w:szCs w:val="24"/>
                <w:shd w:fill="333333" w:val="clear"/>
                <w:rtl w:val="0"/>
              </w:rPr>
              <w:t xml:space="preserve">7</w:t>
            </w:r>
            <w:r w:rsidDel="00000000" w:rsidR="00000000" w:rsidRPr="00000000">
              <w:rPr>
                <w:rFonts w:ascii="Consolas" w:cs="Consolas" w:eastAsia="Consolas" w:hAnsi="Consolas"/>
                <w:color w:val="ffffff"/>
                <w:sz w:val="24"/>
                <w:szCs w:val="24"/>
                <w:shd w:fill="333333" w:val="clear"/>
                <w:rtl w:val="0"/>
              </w:rPr>
              <w:t xml:space="preserve">] = ff &amp; </w:t>
            </w:r>
            <w:r w:rsidDel="00000000" w:rsidR="00000000" w:rsidRPr="00000000">
              <w:rPr>
                <w:rFonts w:ascii="Consolas" w:cs="Consolas" w:eastAsia="Consolas" w:hAnsi="Consolas"/>
                <w:color w:val="d36363"/>
                <w:sz w:val="24"/>
                <w:szCs w:val="24"/>
                <w:shd w:fill="333333" w:val="clear"/>
                <w:rtl w:val="0"/>
              </w:rPr>
              <w:t xml:space="preserve">0xff</w:t>
            </w:r>
            <w:r w:rsidDel="00000000" w:rsidR="00000000" w:rsidRPr="00000000">
              <w:rPr>
                <w:rFonts w:ascii="Consolas" w:cs="Consolas" w:eastAsia="Consolas" w:hAnsi="Consolas"/>
                <w:color w:val="ffffff"/>
                <w:sz w:val="24"/>
                <w:szCs w:val="24"/>
                <w:shd w:fill="333333" w:val="clear"/>
                <w:rtl w:val="0"/>
              </w:rPr>
              <w:t xml:space="preserve">;</w:t>
              <w:br w:type="textWrapping"/>
              <w:br w:type="textWrapping"/>
              <w:t xml:space="preserve">    </w:t>
              <w:br w:type="textWrapping"/>
            </w:r>
            <w:r w:rsidDel="00000000" w:rsidR="00000000" w:rsidRPr="00000000">
              <w:rPr>
                <w:rFonts w:ascii="Consolas" w:cs="Consolas" w:eastAsia="Consolas" w:hAnsi="Consolas"/>
                <w:color w:val="ffffaa"/>
                <w:sz w:val="24"/>
                <w:szCs w:val="24"/>
                <w:shd w:fill="333333" w:val="clear"/>
                <w:rtl w:val="0"/>
              </w:rPr>
              <w:t xml:space="preserve">printf</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a2fca2"/>
                <w:sz w:val="24"/>
                <w:szCs w:val="24"/>
                <w:shd w:fill="333333" w:val="clear"/>
                <w:rtl w:val="0"/>
              </w:rPr>
              <w:t xml:space="preserve">"Test %02x %02x %02x %02x %02x %02x %02x %02x"</w:t>
            </w:r>
            <w:r w:rsidDel="00000000" w:rsidR="00000000" w:rsidRPr="00000000">
              <w:rPr>
                <w:rFonts w:ascii="Consolas" w:cs="Consolas" w:eastAsia="Consolas" w:hAnsi="Consolas"/>
                <w:color w:val="ffffff"/>
                <w:sz w:val="24"/>
                <w:szCs w:val="24"/>
                <w:shd w:fill="333333" w:val="clear"/>
                <w:rtl w:val="0"/>
              </w:rPr>
              <w:t xml:space="preserve">, can_msg[</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 can_msg[</w:t>
            </w:r>
            <w:r w:rsidDel="00000000" w:rsidR="00000000" w:rsidRPr="00000000">
              <w:rPr>
                <w:rFonts w:ascii="Consolas" w:cs="Consolas" w:eastAsia="Consolas" w:hAnsi="Consolas"/>
                <w:color w:val="d36363"/>
                <w:sz w:val="24"/>
                <w:szCs w:val="24"/>
                <w:shd w:fill="333333" w:val="clear"/>
                <w:rtl w:val="0"/>
              </w:rPr>
              <w:t xml:space="preserve">1</w:t>
            </w:r>
            <w:r w:rsidDel="00000000" w:rsidR="00000000" w:rsidRPr="00000000">
              <w:rPr>
                <w:rFonts w:ascii="Consolas" w:cs="Consolas" w:eastAsia="Consolas" w:hAnsi="Consolas"/>
                <w:color w:val="ffffff"/>
                <w:sz w:val="24"/>
                <w:szCs w:val="24"/>
                <w:shd w:fill="333333" w:val="clear"/>
                <w:rtl w:val="0"/>
              </w:rPr>
              <w:t xml:space="preserve">], can_msg[</w:t>
            </w:r>
            <w:r w:rsidDel="00000000" w:rsidR="00000000" w:rsidRPr="00000000">
              <w:rPr>
                <w:rFonts w:ascii="Consolas" w:cs="Consolas" w:eastAsia="Consolas" w:hAnsi="Consolas"/>
                <w:color w:val="d36363"/>
                <w:sz w:val="24"/>
                <w:szCs w:val="24"/>
                <w:shd w:fill="333333" w:val="clear"/>
                <w:rtl w:val="0"/>
              </w:rPr>
              <w:t xml:space="preserve">2</w:t>
            </w:r>
            <w:r w:rsidDel="00000000" w:rsidR="00000000" w:rsidRPr="00000000">
              <w:rPr>
                <w:rFonts w:ascii="Consolas" w:cs="Consolas" w:eastAsia="Consolas" w:hAnsi="Consolas"/>
                <w:color w:val="ffffff"/>
                <w:sz w:val="24"/>
                <w:szCs w:val="24"/>
                <w:shd w:fill="333333" w:val="clear"/>
                <w:rtl w:val="0"/>
              </w:rPr>
              <w:t xml:space="preserve">], can_msg[</w:t>
            </w:r>
            <w:r w:rsidDel="00000000" w:rsidR="00000000" w:rsidRPr="00000000">
              <w:rPr>
                <w:rFonts w:ascii="Consolas" w:cs="Consolas" w:eastAsia="Consolas" w:hAnsi="Consolas"/>
                <w:color w:val="d36363"/>
                <w:sz w:val="24"/>
                <w:szCs w:val="24"/>
                <w:shd w:fill="333333" w:val="clear"/>
                <w:rtl w:val="0"/>
              </w:rPr>
              <w:t xml:space="preserve">3</w:t>
            </w:r>
            <w:r w:rsidDel="00000000" w:rsidR="00000000" w:rsidRPr="00000000">
              <w:rPr>
                <w:rFonts w:ascii="Consolas" w:cs="Consolas" w:eastAsia="Consolas" w:hAnsi="Consolas"/>
                <w:color w:val="ffffff"/>
                <w:sz w:val="24"/>
                <w:szCs w:val="24"/>
                <w:shd w:fill="333333" w:val="clear"/>
                <w:rtl w:val="0"/>
              </w:rPr>
              <w:t xml:space="preserve">], can_msg[</w:t>
            </w:r>
            <w:r w:rsidDel="00000000" w:rsidR="00000000" w:rsidRPr="00000000">
              <w:rPr>
                <w:rFonts w:ascii="Consolas" w:cs="Consolas" w:eastAsia="Consolas" w:hAnsi="Consolas"/>
                <w:color w:val="d36363"/>
                <w:sz w:val="24"/>
                <w:szCs w:val="24"/>
                <w:shd w:fill="333333" w:val="clear"/>
                <w:rtl w:val="0"/>
              </w:rPr>
              <w:t xml:space="preserve">4</w:t>
            </w:r>
            <w:r w:rsidDel="00000000" w:rsidR="00000000" w:rsidRPr="00000000">
              <w:rPr>
                <w:rFonts w:ascii="Consolas" w:cs="Consolas" w:eastAsia="Consolas" w:hAnsi="Consolas"/>
                <w:color w:val="ffffff"/>
                <w:sz w:val="24"/>
                <w:szCs w:val="24"/>
                <w:shd w:fill="333333" w:val="clear"/>
                <w:rtl w:val="0"/>
              </w:rPr>
              <w:t xml:space="preserve">], can_msg[</w:t>
            </w:r>
            <w:r w:rsidDel="00000000" w:rsidR="00000000" w:rsidRPr="00000000">
              <w:rPr>
                <w:rFonts w:ascii="Consolas" w:cs="Consolas" w:eastAsia="Consolas" w:hAnsi="Consolas"/>
                <w:color w:val="d36363"/>
                <w:sz w:val="24"/>
                <w:szCs w:val="24"/>
                <w:shd w:fill="333333" w:val="clear"/>
                <w:rtl w:val="0"/>
              </w:rPr>
              <w:t xml:space="preserve">5</w:t>
            </w:r>
            <w:r w:rsidDel="00000000" w:rsidR="00000000" w:rsidRPr="00000000">
              <w:rPr>
                <w:rFonts w:ascii="Consolas" w:cs="Consolas" w:eastAsia="Consolas" w:hAnsi="Consolas"/>
                <w:color w:val="ffffff"/>
                <w:sz w:val="24"/>
                <w:szCs w:val="24"/>
                <w:shd w:fill="333333" w:val="clear"/>
                <w:rtl w:val="0"/>
              </w:rPr>
              <w:t xml:space="preserve">], can_msg[</w:t>
            </w:r>
            <w:r w:rsidDel="00000000" w:rsidR="00000000" w:rsidRPr="00000000">
              <w:rPr>
                <w:rFonts w:ascii="Consolas" w:cs="Consolas" w:eastAsia="Consolas" w:hAnsi="Consolas"/>
                <w:color w:val="d36363"/>
                <w:sz w:val="24"/>
                <w:szCs w:val="24"/>
                <w:shd w:fill="333333" w:val="clear"/>
                <w:rtl w:val="0"/>
              </w:rPr>
              <w:t xml:space="preserve">6</w:t>
            </w:r>
            <w:r w:rsidDel="00000000" w:rsidR="00000000" w:rsidRPr="00000000">
              <w:rPr>
                <w:rFonts w:ascii="Consolas" w:cs="Consolas" w:eastAsia="Consolas" w:hAnsi="Consolas"/>
                <w:color w:val="ffffff"/>
                <w:sz w:val="24"/>
                <w:szCs w:val="24"/>
                <w:shd w:fill="333333" w:val="clear"/>
                <w:rtl w:val="0"/>
              </w:rPr>
              <w:t xml:space="preserve">], can_msg[</w:t>
            </w:r>
            <w:r w:rsidDel="00000000" w:rsidR="00000000" w:rsidRPr="00000000">
              <w:rPr>
                <w:rFonts w:ascii="Consolas" w:cs="Consolas" w:eastAsia="Consolas" w:hAnsi="Consolas"/>
                <w:color w:val="d36363"/>
                <w:sz w:val="24"/>
                <w:szCs w:val="24"/>
                <w:shd w:fill="333333" w:val="clear"/>
                <w:rtl w:val="0"/>
              </w:rPr>
              <w:t xml:space="preserve">7</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tl w:val="0"/>
              </w:rPr>
            </w:r>
          </w:p>
        </w:tc>
      </w:tr>
    </w:tbl>
    <w:p w:rsidR="00000000" w:rsidDel="00000000" w:rsidP="00000000" w:rsidRDefault="00000000" w:rsidRPr="00000000" w14:paraId="00000051">
      <w:pPr>
        <w:ind w:left="720" w:firstLine="0"/>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052">
      <w:pPr>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053">
      <w:pPr>
        <w:rPr>
          <w:rFonts w:ascii="Old Standard TT" w:cs="Old Standard TT" w:eastAsia="Old Standard TT" w:hAnsi="Old Standard TT"/>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4">
      <w:pP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Simple C code to unpack response</w:t>
      </w:r>
    </w:p>
    <w:p w:rsidR="00000000" w:rsidDel="00000000" w:rsidP="00000000" w:rsidRDefault="00000000" w:rsidRPr="00000000" w14:paraId="00000055">
      <w:pPr>
        <w:rPr>
          <w:rFonts w:ascii="Old Standard TT" w:cs="Old Standard TT" w:eastAsia="Old Standard TT" w:hAnsi="Old Standard TT"/>
          <w:sz w:val="24"/>
          <w:szCs w:val="24"/>
        </w:rPr>
      </w:pPr>
      <w:r w:rsidDel="00000000" w:rsidR="00000000" w:rsidRPr="00000000">
        <w:rPr>
          <w:rtl w:val="0"/>
        </w:rPr>
      </w:r>
    </w:p>
    <w:tbl>
      <w:tblPr>
        <w:tblStyle w:val="Table4"/>
        <w:jc w:val="left"/>
        <w:tblInd w:w="100.0" w:type="pct"/>
        <w:tblLayout w:type="fixed"/>
        <w:tblLook w:val="0600"/>
      </w:tblPr>
      <w:tblGrid>
        <w:gridCol w:w="9360"/>
        <w:tblGridChange w:id="0">
          <w:tblGrid>
            <w:gridCol w:w="9360"/>
          </w:tblGrid>
        </w:tblGridChange>
      </w:tblGrid>
      <w:tr>
        <w:tc>
          <w:tcPr>
            <w:shd w:fill="19171c"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ld Standard TT" w:cs="Old Standard TT" w:eastAsia="Old Standard TT" w:hAnsi="Old Standard TT"/>
                <w:sz w:val="24"/>
                <w:szCs w:val="24"/>
              </w:rPr>
            </w:pPr>
            <w:r w:rsidDel="00000000" w:rsidR="00000000" w:rsidRPr="00000000">
              <w:rPr>
                <w:rFonts w:ascii="Consolas" w:cs="Consolas" w:eastAsia="Consolas" w:hAnsi="Consolas"/>
                <w:color w:val="955ae7"/>
                <w:sz w:val="24"/>
                <w:szCs w:val="24"/>
                <w:shd w:fill="19171c" w:val="clear"/>
                <w:rtl w:val="0"/>
              </w:rPr>
              <w:t xml:space="preserve">int</w:t>
            </w:r>
            <w:r w:rsidDel="00000000" w:rsidR="00000000" w:rsidRPr="00000000">
              <w:rPr>
                <w:rFonts w:ascii="Consolas" w:cs="Consolas" w:eastAsia="Consolas" w:hAnsi="Consolas"/>
                <w:color w:val="8b8792"/>
                <w:sz w:val="24"/>
                <w:szCs w:val="24"/>
                <w:shd w:fill="19171c" w:val="clear"/>
                <w:rtl w:val="0"/>
              </w:rPr>
              <w:t xml:space="preserve"> can_msg[</w:t>
            </w:r>
            <w:r w:rsidDel="00000000" w:rsidR="00000000" w:rsidRPr="00000000">
              <w:rPr>
                <w:rFonts w:ascii="Consolas" w:cs="Consolas" w:eastAsia="Consolas" w:hAnsi="Consolas"/>
                <w:color w:val="aa573c"/>
                <w:sz w:val="24"/>
                <w:szCs w:val="24"/>
                <w:shd w:fill="19171c" w:val="clear"/>
                <w:rtl w:val="0"/>
              </w:rPr>
              <w:t xml:space="preserve">6</w:t>
            </w:r>
            <w:r w:rsidDel="00000000" w:rsidR="00000000" w:rsidRPr="00000000">
              <w:rPr>
                <w:rFonts w:ascii="Consolas" w:cs="Consolas" w:eastAsia="Consolas" w:hAnsi="Consolas"/>
                <w:color w:val="8b8792"/>
                <w:sz w:val="24"/>
                <w:szCs w:val="24"/>
                <w:shd w:fill="19171c" w:val="clear"/>
                <w:rtl w:val="0"/>
              </w:rPr>
              <w:t xml:space="preserve">];</w:t>
              <w:br w:type="textWrapping"/>
            </w:r>
            <w:r w:rsidDel="00000000" w:rsidR="00000000" w:rsidRPr="00000000">
              <w:rPr>
                <w:rFonts w:ascii="Consolas" w:cs="Consolas" w:eastAsia="Consolas" w:hAnsi="Consolas"/>
                <w:color w:val="7e7887"/>
                <w:sz w:val="24"/>
                <w:szCs w:val="24"/>
                <w:shd w:fill="19171c" w:val="clear"/>
                <w:rtl w:val="0"/>
              </w:rPr>
              <w:t xml:space="preserve">// example response ....</w:t>
            </w:r>
            <w:r w:rsidDel="00000000" w:rsidR="00000000" w:rsidRPr="00000000">
              <w:rPr>
                <w:rFonts w:ascii="Consolas" w:cs="Consolas" w:eastAsia="Consolas" w:hAnsi="Consolas"/>
                <w:color w:val="8b8792"/>
                <w:sz w:val="24"/>
                <w:szCs w:val="24"/>
                <w:shd w:fill="19171c" w:val="clear"/>
                <w:rtl w:val="0"/>
              </w:rPr>
              <w:br w:type="textWrapping"/>
              <w:t xml:space="preserve">can_msg[</w:t>
            </w:r>
            <w:r w:rsidDel="00000000" w:rsidR="00000000" w:rsidRPr="00000000">
              <w:rPr>
                <w:rFonts w:ascii="Consolas" w:cs="Consolas" w:eastAsia="Consolas" w:hAnsi="Consolas"/>
                <w:color w:val="aa573c"/>
                <w:sz w:val="24"/>
                <w:szCs w:val="24"/>
                <w:shd w:fill="19171c" w:val="clear"/>
                <w:rtl w:val="0"/>
              </w:rPr>
              <w:t xml:space="preserve">0</w:t>
            </w:r>
            <w:r w:rsidDel="00000000" w:rsidR="00000000" w:rsidRPr="00000000">
              <w:rPr>
                <w:rFonts w:ascii="Consolas" w:cs="Consolas" w:eastAsia="Consolas" w:hAnsi="Consolas"/>
                <w:color w:val="8b8792"/>
                <w:sz w:val="24"/>
                <w:szCs w:val="24"/>
                <w:shd w:fill="19171c" w:val="clear"/>
                <w:rtl w:val="0"/>
              </w:rPr>
              <w:t xml:space="preserve">] = </w:t>
            </w:r>
            <w:r w:rsidDel="00000000" w:rsidR="00000000" w:rsidRPr="00000000">
              <w:rPr>
                <w:rFonts w:ascii="Consolas" w:cs="Consolas" w:eastAsia="Consolas" w:hAnsi="Consolas"/>
                <w:color w:val="aa573c"/>
                <w:sz w:val="24"/>
                <w:szCs w:val="24"/>
                <w:shd w:fill="19171c" w:val="clear"/>
                <w:rtl w:val="0"/>
              </w:rPr>
              <w:t xml:space="preserve">1</w:t>
            </w:r>
            <w:r w:rsidDel="00000000" w:rsidR="00000000" w:rsidRPr="00000000">
              <w:rPr>
                <w:rFonts w:ascii="Consolas" w:cs="Consolas" w:eastAsia="Consolas" w:hAnsi="Consolas"/>
                <w:color w:val="8b8792"/>
                <w:sz w:val="24"/>
                <w:szCs w:val="24"/>
                <w:shd w:fill="19171c" w:val="clear"/>
                <w:rtl w:val="0"/>
              </w:rPr>
              <w:t xml:space="preserve">;</w:t>
              <w:br w:type="textWrapping"/>
              <w:t xml:space="preserve">can_msg[</w:t>
            </w:r>
            <w:r w:rsidDel="00000000" w:rsidR="00000000" w:rsidRPr="00000000">
              <w:rPr>
                <w:rFonts w:ascii="Consolas" w:cs="Consolas" w:eastAsia="Consolas" w:hAnsi="Consolas"/>
                <w:color w:val="aa573c"/>
                <w:sz w:val="24"/>
                <w:szCs w:val="24"/>
                <w:shd w:fill="19171c" w:val="clear"/>
                <w:rtl w:val="0"/>
              </w:rPr>
              <w:t xml:space="preserve">1</w:t>
            </w:r>
            <w:r w:rsidDel="00000000" w:rsidR="00000000" w:rsidRPr="00000000">
              <w:rPr>
                <w:rFonts w:ascii="Consolas" w:cs="Consolas" w:eastAsia="Consolas" w:hAnsi="Consolas"/>
                <w:color w:val="8b8792"/>
                <w:sz w:val="24"/>
                <w:szCs w:val="24"/>
                <w:shd w:fill="19171c" w:val="clear"/>
                <w:rtl w:val="0"/>
              </w:rPr>
              <w:t xml:space="preserve">] = </w:t>
            </w:r>
            <w:r w:rsidDel="00000000" w:rsidR="00000000" w:rsidRPr="00000000">
              <w:rPr>
                <w:rFonts w:ascii="Consolas" w:cs="Consolas" w:eastAsia="Consolas" w:hAnsi="Consolas"/>
                <w:color w:val="aa573c"/>
                <w:sz w:val="24"/>
                <w:szCs w:val="24"/>
                <w:shd w:fill="19171c" w:val="clear"/>
                <w:rtl w:val="0"/>
              </w:rPr>
              <w:t xml:space="preserve">0x12</w:t>
            </w:r>
            <w:r w:rsidDel="00000000" w:rsidR="00000000" w:rsidRPr="00000000">
              <w:rPr>
                <w:rFonts w:ascii="Consolas" w:cs="Consolas" w:eastAsia="Consolas" w:hAnsi="Consolas"/>
                <w:color w:val="8b8792"/>
                <w:sz w:val="24"/>
                <w:szCs w:val="24"/>
                <w:shd w:fill="19171c" w:val="clear"/>
                <w:rtl w:val="0"/>
              </w:rPr>
              <w:t xml:space="preserve">;</w:t>
              <w:br w:type="textWrapping"/>
              <w:t xml:space="preserve">can_msg[</w:t>
            </w:r>
            <w:r w:rsidDel="00000000" w:rsidR="00000000" w:rsidRPr="00000000">
              <w:rPr>
                <w:rFonts w:ascii="Consolas" w:cs="Consolas" w:eastAsia="Consolas" w:hAnsi="Consolas"/>
                <w:color w:val="aa573c"/>
                <w:sz w:val="24"/>
                <w:szCs w:val="24"/>
                <w:shd w:fill="19171c" w:val="clear"/>
                <w:rtl w:val="0"/>
              </w:rPr>
              <w:t xml:space="preserve">2</w:t>
            </w:r>
            <w:r w:rsidDel="00000000" w:rsidR="00000000" w:rsidRPr="00000000">
              <w:rPr>
                <w:rFonts w:ascii="Consolas" w:cs="Consolas" w:eastAsia="Consolas" w:hAnsi="Consolas"/>
                <w:color w:val="8b8792"/>
                <w:sz w:val="24"/>
                <w:szCs w:val="24"/>
                <w:shd w:fill="19171c" w:val="clear"/>
                <w:rtl w:val="0"/>
              </w:rPr>
              <w:t xml:space="preserve">] = </w:t>
            </w:r>
            <w:r w:rsidDel="00000000" w:rsidR="00000000" w:rsidRPr="00000000">
              <w:rPr>
                <w:rFonts w:ascii="Consolas" w:cs="Consolas" w:eastAsia="Consolas" w:hAnsi="Consolas"/>
                <w:color w:val="aa573c"/>
                <w:sz w:val="24"/>
                <w:szCs w:val="24"/>
                <w:shd w:fill="19171c" w:val="clear"/>
                <w:rtl w:val="0"/>
              </w:rPr>
              <w:t xml:space="preserve">0x34</w:t>
            </w:r>
            <w:r w:rsidDel="00000000" w:rsidR="00000000" w:rsidRPr="00000000">
              <w:rPr>
                <w:rFonts w:ascii="Consolas" w:cs="Consolas" w:eastAsia="Consolas" w:hAnsi="Consolas"/>
                <w:color w:val="8b8792"/>
                <w:sz w:val="24"/>
                <w:szCs w:val="24"/>
                <w:shd w:fill="19171c" w:val="clear"/>
                <w:rtl w:val="0"/>
              </w:rPr>
              <w:t xml:space="preserve">;</w:t>
              <w:br w:type="textWrapping"/>
              <w:t xml:space="preserve">can_msg[</w:t>
            </w:r>
            <w:r w:rsidDel="00000000" w:rsidR="00000000" w:rsidRPr="00000000">
              <w:rPr>
                <w:rFonts w:ascii="Consolas" w:cs="Consolas" w:eastAsia="Consolas" w:hAnsi="Consolas"/>
                <w:color w:val="aa573c"/>
                <w:sz w:val="24"/>
                <w:szCs w:val="24"/>
                <w:shd w:fill="19171c" w:val="clear"/>
                <w:rtl w:val="0"/>
              </w:rPr>
              <w:t xml:space="preserve">3</w:t>
            </w:r>
            <w:r w:rsidDel="00000000" w:rsidR="00000000" w:rsidRPr="00000000">
              <w:rPr>
                <w:rFonts w:ascii="Consolas" w:cs="Consolas" w:eastAsia="Consolas" w:hAnsi="Consolas"/>
                <w:color w:val="8b8792"/>
                <w:sz w:val="24"/>
                <w:szCs w:val="24"/>
                <w:shd w:fill="19171c" w:val="clear"/>
                <w:rtl w:val="0"/>
              </w:rPr>
              <w:t xml:space="preserve">] = </w:t>
            </w:r>
            <w:r w:rsidDel="00000000" w:rsidR="00000000" w:rsidRPr="00000000">
              <w:rPr>
                <w:rFonts w:ascii="Consolas" w:cs="Consolas" w:eastAsia="Consolas" w:hAnsi="Consolas"/>
                <w:color w:val="aa573c"/>
                <w:sz w:val="24"/>
                <w:szCs w:val="24"/>
                <w:shd w:fill="19171c" w:val="clear"/>
                <w:rtl w:val="0"/>
              </w:rPr>
              <w:t xml:space="preserve">0x56</w:t>
            </w:r>
            <w:r w:rsidDel="00000000" w:rsidR="00000000" w:rsidRPr="00000000">
              <w:rPr>
                <w:rFonts w:ascii="Consolas" w:cs="Consolas" w:eastAsia="Consolas" w:hAnsi="Consolas"/>
                <w:color w:val="8b8792"/>
                <w:sz w:val="24"/>
                <w:szCs w:val="24"/>
                <w:shd w:fill="19171c" w:val="clear"/>
                <w:rtl w:val="0"/>
              </w:rPr>
              <w:t xml:space="preserve">;</w:t>
              <w:br w:type="textWrapping"/>
              <w:t xml:space="preserve">can_msg[</w:t>
            </w:r>
            <w:r w:rsidDel="00000000" w:rsidR="00000000" w:rsidRPr="00000000">
              <w:rPr>
                <w:rFonts w:ascii="Consolas" w:cs="Consolas" w:eastAsia="Consolas" w:hAnsi="Consolas"/>
                <w:color w:val="aa573c"/>
                <w:sz w:val="24"/>
                <w:szCs w:val="24"/>
                <w:shd w:fill="19171c" w:val="clear"/>
                <w:rtl w:val="0"/>
              </w:rPr>
              <w:t xml:space="preserve">4</w:t>
            </w:r>
            <w:r w:rsidDel="00000000" w:rsidR="00000000" w:rsidRPr="00000000">
              <w:rPr>
                <w:rFonts w:ascii="Consolas" w:cs="Consolas" w:eastAsia="Consolas" w:hAnsi="Consolas"/>
                <w:color w:val="8b8792"/>
                <w:sz w:val="24"/>
                <w:szCs w:val="24"/>
                <w:shd w:fill="19171c" w:val="clear"/>
                <w:rtl w:val="0"/>
              </w:rPr>
              <w:t xml:space="preserve">] = </w:t>
            </w:r>
            <w:r w:rsidDel="00000000" w:rsidR="00000000" w:rsidRPr="00000000">
              <w:rPr>
                <w:rFonts w:ascii="Consolas" w:cs="Consolas" w:eastAsia="Consolas" w:hAnsi="Consolas"/>
                <w:color w:val="aa573c"/>
                <w:sz w:val="24"/>
                <w:szCs w:val="24"/>
                <w:shd w:fill="19171c" w:val="clear"/>
                <w:rtl w:val="0"/>
              </w:rPr>
              <w:t xml:space="preserve">0x78</w:t>
            </w:r>
            <w:r w:rsidDel="00000000" w:rsidR="00000000" w:rsidRPr="00000000">
              <w:rPr>
                <w:rFonts w:ascii="Consolas" w:cs="Consolas" w:eastAsia="Consolas" w:hAnsi="Consolas"/>
                <w:color w:val="8b8792"/>
                <w:sz w:val="24"/>
                <w:szCs w:val="24"/>
                <w:shd w:fill="19171c" w:val="clear"/>
                <w:rtl w:val="0"/>
              </w:rPr>
              <w:t xml:space="preserve">;</w:t>
              <w:br w:type="textWrapping"/>
              <w:t xml:space="preserve">can_msg[</w:t>
            </w:r>
            <w:r w:rsidDel="00000000" w:rsidR="00000000" w:rsidRPr="00000000">
              <w:rPr>
                <w:rFonts w:ascii="Consolas" w:cs="Consolas" w:eastAsia="Consolas" w:hAnsi="Consolas"/>
                <w:color w:val="aa573c"/>
                <w:sz w:val="24"/>
                <w:szCs w:val="24"/>
                <w:shd w:fill="19171c" w:val="clear"/>
                <w:rtl w:val="0"/>
              </w:rPr>
              <w:t xml:space="preserve">5</w:t>
            </w:r>
            <w:r w:rsidDel="00000000" w:rsidR="00000000" w:rsidRPr="00000000">
              <w:rPr>
                <w:rFonts w:ascii="Consolas" w:cs="Consolas" w:eastAsia="Consolas" w:hAnsi="Consolas"/>
                <w:color w:val="8b8792"/>
                <w:sz w:val="24"/>
                <w:szCs w:val="24"/>
                <w:shd w:fill="19171c" w:val="clear"/>
                <w:rtl w:val="0"/>
              </w:rPr>
              <w:t xml:space="preserve">] = </w:t>
            </w:r>
            <w:r w:rsidDel="00000000" w:rsidR="00000000" w:rsidRPr="00000000">
              <w:rPr>
                <w:rFonts w:ascii="Consolas" w:cs="Consolas" w:eastAsia="Consolas" w:hAnsi="Consolas"/>
                <w:color w:val="aa573c"/>
                <w:sz w:val="24"/>
                <w:szCs w:val="24"/>
                <w:shd w:fill="19171c" w:val="clear"/>
                <w:rtl w:val="0"/>
              </w:rPr>
              <w:t xml:space="preserve">0x9A</w:t>
            </w:r>
            <w:r w:rsidDel="00000000" w:rsidR="00000000" w:rsidRPr="00000000">
              <w:rPr>
                <w:rFonts w:ascii="Consolas" w:cs="Consolas" w:eastAsia="Consolas" w:hAnsi="Consolas"/>
                <w:color w:val="8b8792"/>
                <w:sz w:val="24"/>
                <w:szCs w:val="24"/>
                <w:shd w:fill="19171c" w:val="clear"/>
                <w:rtl w:val="0"/>
              </w:rPr>
              <w:t xml:space="preserve">;</w:t>
              <w:br w:type="textWrapping"/>
              <w:br w:type="textWrapping"/>
            </w:r>
            <w:r w:rsidDel="00000000" w:rsidR="00000000" w:rsidRPr="00000000">
              <w:rPr>
                <w:rFonts w:ascii="Consolas" w:cs="Consolas" w:eastAsia="Consolas" w:hAnsi="Consolas"/>
                <w:color w:val="955ae7"/>
                <w:sz w:val="24"/>
                <w:szCs w:val="24"/>
                <w:shd w:fill="19171c" w:val="clear"/>
                <w:rtl w:val="0"/>
              </w:rPr>
              <w:t xml:space="preserve">unsigned</w:t>
            </w:r>
            <w:r w:rsidDel="00000000" w:rsidR="00000000" w:rsidRPr="00000000">
              <w:rPr>
                <w:rFonts w:ascii="Consolas" w:cs="Consolas" w:eastAsia="Consolas" w:hAnsi="Consolas"/>
                <w:color w:val="8b8792"/>
                <w:sz w:val="24"/>
                <w:szCs w:val="24"/>
                <w:shd w:fill="19171c" w:val="clear"/>
                <w:rtl w:val="0"/>
              </w:rPr>
              <w:t xml:space="preserve"> </w:t>
            </w:r>
            <w:r w:rsidDel="00000000" w:rsidR="00000000" w:rsidRPr="00000000">
              <w:rPr>
                <w:rFonts w:ascii="Consolas" w:cs="Consolas" w:eastAsia="Consolas" w:hAnsi="Consolas"/>
                <w:color w:val="955ae7"/>
                <w:sz w:val="24"/>
                <w:szCs w:val="24"/>
                <w:shd w:fill="19171c" w:val="clear"/>
                <w:rtl w:val="0"/>
              </w:rPr>
              <w:t xml:space="preserve">int</w:t>
            </w:r>
            <w:r w:rsidDel="00000000" w:rsidR="00000000" w:rsidRPr="00000000">
              <w:rPr>
                <w:rFonts w:ascii="Consolas" w:cs="Consolas" w:eastAsia="Consolas" w:hAnsi="Consolas"/>
                <w:color w:val="8b8792"/>
                <w:sz w:val="24"/>
                <w:szCs w:val="24"/>
                <w:shd w:fill="19171c" w:val="clear"/>
                <w:rtl w:val="0"/>
              </w:rPr>
              <w:t xml:space="preserve"> id = can_msg[</w:t>
            </w:r>
            <w:r w:rsidDel="00000000" w:rsidR="00000000" w:rsidRPr="00000000">
              <w:rPr>
                <w:rFonts w:ascii="Consolas" w:cs="Consolas" w:eastAsia="Consolas" w:hAnsi="Consolas"/>
                <w:color w:val="aa573c"/>
                <w:sz w:val="24"/>
                <w:szCs w:val="24"/>
                <w:shd w:fill="19171c" w:val="clear"/>
                <w:rtl w:val="0"/>
              </w:rPr>
              <w:t xml:space="preserve">0</w:t>
            </w:r>
            <w:r w:rsidDel="00000000" w:rsidR="00000000" w:rsidRPr="00000000">
              <w:rPr>
                <w:rFonts w:ascii="Consolas" w:cs="Consolas" w:eastAsia="Consolas" w:hAnsi="Consolas"/>
                <w:color w:val="8b8792"/>
                <w:sz w:val="24"/>
                <w:szCs w:val="24"/>
                <w:shd w:fill="19171c" w:val="clear"/>
                <w:rtl w:val="0"/>
              </w:rPr>
              <w:t xml:space="preserve">];</w:t>
              <w:br w:type="textWrapping"/>
            </w:r>
            <w:r w:rsidDel="00000000" w:rsidR="00000000" w:rsidRPr="00000000">
              <w:rPr>
                <w:rFonts w:ascii="Consolas" w:cs="Consolas" w:eastAsia="Consolas" w:hAnsi="Consolas"/>
                <w:color w:val="955ae7"/>
                <w:sz w:val="24"/>
                <w:szCs w:val="24"/>
                <w:shd w:fill="19171c" w:val="clear"/>
                <w:rtl w:val="0"/>
              </w:rPr>
              <w:t xml:space="preserve">unsigned</w:t>
            </w:r>
            <w:r w:rsidDel="00000000" w:rsidR="00000000" w:rsidRPr="00000000">
              <w:rPr>
                <w:rFonts w:ascii="Consolas" w:cs="Consolas" w:eastAsia="Consolas" w:hAnsi="Consolas"/>
                <w:color w:val="8b8792"/>
                <w:sz w:val="24"/>
                <w:szCs w:val="24"/>
                <w:shd w:fill="19171c" w:val="clear"/>
                <w:rtl w:val="0"/>
              </w:rPr>
              <w:t xml:space="preserve"> </w:t>
            </w:r>
            <w:r w:rsidDel="00000000" w:rsidR="00000000" w:rsidRPr="00000000">
              <w:rPr>
                <w:rFonts w:ascii="Consolas" w:cs="Consolas" w:eastAsia="Consolas" w:hAnsi="Consolas"/>
                <w:color w:val="955ae7"/>
                <w:sz w:val="24"/>
                <w:szCs w:val="24"/>
                <w:shd w:fill="19171c" w:val="clear"/>
                <w:rtl w:val="0"/>
              </w:rPr>
              <w:t xml:space="preserve">int</w:t>
            </w:r>
            <w:r w:rsidDel="00000000" w:rsidR="00000000" w:rsidRPr="00000000">
              <w:rPr>
                <w:rFonts w:ascii="Consolas" w:cs="Consolas" w:eastAsia="Consolas" w:hAnsi="Consolas"/>
                <w:color w:val="8b8792"/>
                <w:sz w:val="24"/>
                <w:szCs w:val="24"/>
                <w:shd w:fill="19171c" w:val="clear"/>
                <w:rtl w:val="0"/>
              </w:rPr>
              <w:t xml:space="preserve"> pos = (can_msg[</w:t>
            </w:r>
            <w:r w:rsidDel="00000000" w:rsidR="00000000" w:rsidRPr="00000000">
              <w:rPr>
                <w:rFonts w:ascii="Consolas" w:cs="Consolas" w:eastAsia="Consolas" w:hAnsi="Consolas"/>
                <w:color w:val="aa573c"/>
                <w:sz w:val="24"/>
                <w:szCs w:val="24"/>
                <w:shd w:fill="19171c" w:val="clear"/>
                <w:rtl w:val="0"/>
              </w:rPr>
              <w:t xml:space="preserve">1</w:t>
            </w:r>
            <w:r w:rsidDel="00000000" w:rsidR="00000000" w:rsidRPr="00000000">
              <w:rPr>
                <w:rFonts w:ascii="Consolas" w:cs="Consolas" w:eastAsia="Consolas" w:hAnsi="Consolas"/>
                <w:color w:val="8b8792"/>
                <w:sz w:val="24"/>
                <w:szCs w:val="24"/>
                <w:shd w:fill="19171c" w:val="clear"/>
                <w:rtl w:val="0"/>
              </w:rPr>
              <w:t xml:space="preserve">] &lt;&lt; </w:t>
            </w:r>
            <w:r w:rsidDel="00000000" w:rsidR="00000000" w:rsidRPr="00000000">
              <w:rPr>
                <w:rFonts w:ascii="Consolas" w:cs="Consolas" w:eastAsia="Consolas" w:hAnsi="Consolas"/>
                <w:color w:val="aa573c"/>
                <w:sz w:val="24"/>
                <w:szCs w:val="24"/>
                <w:shd w:fill="19171c" w:val="clear"/>
                <w:rtl w:val="0"/>
              </w:rPr>
              <w:t xml:space="preserve">8</w:t>
            </w:r>
            <w:r w:rsidDel="00000000" w:rsidR="00000000" w:rsidRPr="00000000">
              <w:rPr>
                <w:rFonts w:ascii="Consolas" w:cs="Consolas" w:eastAsia="Consolas" w:hAnsi="Consolas"/>
                <w:color w:val="8b8792"/>
                <w:sz w:val="24"/>
                <w:szCs w:val="24"/>
                <w:shd w:fill="19171c" w:val="clear"/>
                <w:rtl w:val="0"/>
              </w:rPr>
              <w:t xml:space="preserve">) + can_msg[</w:t>
            </w:r>
            <w:r w:rsidDel="00000000" w:rsidR="00000000" w:rsidRPr="00000000">
              <w:rPr>
                <w:rFonts w:ascii="Consolas" w:cs="Consolas" w:eastAsia="Consolas" w:hAnsi="Consolas"/>
                <w:color w:val="aa573c"/>
                <w:sz w:val="24"/>
                <w:szCs w:val="24"/>
                <w:shd w:fill="19171c" w:val="clear"/>
                <w:rtl w:val="0"/>
              </w:rPr>
              <w:t xml:space="preserve">2</w:t>
            </w:r>
            <w:r w:rsidDel="00000000" w:rsidR="00000000" w:rsidRPr="00000000">
              <w:rPr>
                <w:rFonts w:ascii="Consolas" w:cs="Consolas" w:eastAsia="Consolas" w:hAnsi="Consolas"/>
                <w:color w:val="8b8792"/>
                <w:sz w:val="24"/>
                <w:szCs w:val="24"/>
                <w:shd w:fill="19171c" w:val="clear"/>
                <w:rtl w:val="0"/>
              </w:rPr>
              <w:t xml:space="preserve">];</w:t>
              <w:br w:type="textWrapping"/>
            </w:r>
            <w:r w:rsidDel="00000000" w:rsidR="00000000" w:rsidRPr="00000000">
              <w:rPr>
                <w:rFonts w:ascii="Consolas" w:cs="Consolas" w:eastAsia="Consolas" w:hAnsi="Consolas"/>
                <w:color w:val="955ae7"/>
                <w:sz w:val="24"/>
                <w:szCs w:val="24"/>
                <w:shd w:fill="19171c" w:val="clear"/>
                <w:rtl w:val="0"/>
              </w:rPr>
              <w:t xml:space="preserve">unsigned</w:t>
            </w:r>
            <w:r w:rsidDel="00000000" w:rsidR="00000000" w:rsidRPr="00000000">
              <w:rPr>
                <w:rFonts w:ascii="Consolas" w:cs="Consolas" w:eastAsia="Consolas" w:hAnsi="Consolas"/>
                <w:color w:val="8b8792"/>
                <w:sz w:val="24"/>
                <w:szCs w:val="24"/>
                <w:shd w:fill="19171c" w:val="clear"/>
                <w:rtl w:val="0"/>
              </w:rPr>
              <w:t xml:space="preserve"> </w:t>
            </w:r>
            <w:r w:rsidDel="00000000" w:rsidR="00000000" w:rsidRPr="00000000">
              <w:rPr>
                <w:rFonts w:ascii="Consolas" w:cs="Consolas" w:eastAsia="Consolas" w:hAnsi="Consolas"/>
                <w:color w:val="955ae7"/>
                <w:sz w:val="24"/>
                <w:szCs w:val="24"/>
                <w:shd w:fill="19171c" w:val="clear"/>
                <w:rtl w:val="0"/>
              </w:rPr>
              <w:t xml:space="preserve">int</w:t>
            </w:r>
            <w:r w:rsidDel="00000000" w:rsidR="00000000" w:rsidRPr="00000000">
              <w:rPr>
                <w:rFonts w:ascii="Consolas" w:cs="Consolas" w:eastAsia="Consolas" w:hAnsi="Consolas"/>
                <w:color w:val="8b8792"/>
                <w:sz w:val="24"/>
                <w:szCs w:val="24"/>
                <w:shd w:fill="19171c" w:val="clear"/>
                <w:rtl w:val="0"/>
              </w:rPr>
              <w:t xml:space="preserve"> vel  = (can_msg[</w:t>
            </w:r>
            <w:r w:rsidDel="00000000" w:rsidR="00000000" w:rsidRPr="00000000">
              <w:rPr>
                <w:rFonts w:ascii="Consolas" w:cs="Consolas" w:eastAsia="Consolas" w:hAnsi="Consolas"/>
                <w:color w:val="aa573c"/>
                <w:sz w:val="24"/>
                <w:szCs w:val="24"/>
                <w:shd w:fill="19171c" w:val="clear"/>
                <w:rtl w:val="0"/>
              </w:rPr>
              <w:t xml:space="preserve">3</w:t>
            </w:r>
            <w:r w:rsidDel="00000000" w:rsidR="00000000" w:rsidRPr="00000000">
              <w:rPr>
                <w:rFonts w:ascii="Consolas" w:cs="Consolas" w:eastAsia="Consolas" w:hAnsi="Consolas"/>
                <w:color w:val="8b8792"/>
                <w:sz w:val="24"/>
                <w:szCs w:val="24"/>
                <w:shd w:fill="19171c" w:val="clear"/>
                <w:rtl w:val="0"/>
              </w:rPr>
              <w:t xml:space="preserve">] &lt;&lt; </w:t>
            </w:r>
            <w:r w:rsidDel="00000000" w:rsidR="00000000" w:rsidRPr="00000000">
              <w:rPr>
                <w:rFonts w:ascii="Consolas" w:cs="Consolas" w:eastAsia="Consolas" w:hAnsi="Consolas"/>
                <w:color w:val="aa573c"/>
                <w:sz w:val="24"/>
                <w:szCs w:val="24"/>
                <w:shd w:fill="19171c" w:val="clear"/>
                <w:rtl w:val="0"/>
              </w:rPr>
              <w:t xml:space="preserve">4</w:t>
            </w:r>
            <w:r w:rsidDel="00000000" w:rsidR="00000000" w:rsidRPr="00000000">
              <w:rPr>
                <w:rFonts w:ascii="Consolas" w:cs="Consolas" w:eastAsia="Consolas" w:hAnsi="Consolas"/>
                <w:color w:val="8b8792"/>
                <w:sz w:val="24"/>
                <w:szCs w:val="24"/>
                <w:shd w:fill="19171c" w:val="clear"/>
                <w:rtl w:val="0"/>
              </w:rPr>
              <w:t xml:space="preserve">) + ((can_msg[</w:t>
            </w:r>
            <w:r w:rsidDel="00000000" w:rsidR="00000000" w:rsidRPr="00000000">
              <w:rPr>
                <w:rFonts w:ascii="Consolas" w:cs="Consolas" w:eastAsia="Consolas" w:hAnsi="Consolas"/>
                <w:color w:val="aa573c"/>
                <w:sz w:val="24"/>
                <w:szCs w:val="24"/>
                <w:shd w:fill="19171c" w:val="clear"/>
                <w:rtl w:val="0"/>
              </w:rPr>
              <w:t xml:space="preserve">4</w:t>
            </w:r>
            <w:r w:rsidDel="00000000" w:rsidR="00000000" w:rsidRPr="00000000">
              <w:rPr>
                <w:rFonts w:ascii="Consolas" w:cs="Consolas" w:eastAsia="Consolas" w:hAnsi="Consolas"/>
                <w:color w:val="8b8792"/>
                <w:sz w:val="24"/>
                <w:szCs w:val="24"/>
                <w:shd w:fill="19171c" w:val="clear"/>
                <w:rtl w:val="0"/>
              </w:rPr>
              <w:t xml:space="preserve">] &amp; </w:t>
            </w:r>
            <w:r w:rsidDel="00000000" w:rsidR="00000000" w:rsidRPr="00000000">
              <w:rPr>
                <w:rFonts w:ascii="Consolas" w:cs="Consolas" w:eastAsia="Consolas" w:hAnsi="Consolas"/>
                <w:color w:val="aa573c"/>
                <w:sz w:val="24"/>
                <w:szCs w:val="24"/>
                <w:shd w:fill="19171c" w:val="clear"/>
                <w:rtl w:val="0"/>
              </w:rPr>
              <w:t xml:space="preserve">0xF0</w:t>
            </w:r>
            <w:r w:rsidDel="00000000" w:rsidR="00000000" w:rsidRPr="00000000">
              <w:rPr>
                <w:rFonts w:ascii="Consolas" w:cs="Consolas" w:eastAsia="Consolas" w:hAnsi="Consolas"/>
                <w:color w:val="8b8792"/>
                <w:sz w:val="24"/>
                <w:szCs w:val="24"/>
                <w:shd w:fill="19171c" w:val="clear"/>
                <w:rtl w:val="0"/>
              </w:rPr>
              <w:t xml:space="preserve">) &gt;&gt; </w:t>
            </w:r>
            <w:r w:rsidDel="00000000" w:rsidR="00000000" w:rsidRPr="00000000">
              <w:rPr>
                <w:rFonts w:ascii="Consolas" w:cs="Consolas" w:eastAsia="Consolas" w:hAnsi="Consolas"/>
                <w:color w:val="aa573c"/>
                <w:sz w:val="24"/>
                <w:szCs w:val="24"/>
                <w:shd w:fill="19171c" w:val="clear"/>
                <w:rtl w:val="0"/>
              </w:rPr>
              <w:t xml:space="preserve">4</w:t>
            </w:r>
            <w:r w:rsidDel="00000000" w:rsidR="00000000" w:rsidRPr="00000000">
              <w:rPr>
                <w:rFonts w:ascii="Consolas" w:cs="Consolas" w:eastAsia="Consolas" w:hAnsi="Consolas"/>
                <w:color w:val="8b8792"/>
                <w:sz w:val="24"/>
                <w:szCs w:val="24"/>
                <w:shd w:fill="19171c" w:val="clear"/>
                <w:rtl w:val="0"/>
              </w:rPr>
              <w:t xml:space="preserve">);</w:t>
              <w:br w:type="textWrapping"/>
            </w:r>
            <w:r w:rsidDel="00000000" w:rsidR="00000000" w:rsidRPr="00000000">
              <w:rPr>
                <w:rFonts w:ascii="Consolas" w:cs="Consolas" w:eastAsia="Consolas" w:hAnsi="Consolas"/>
                <w:color w:val="955ae7"/>
                <w:sz w:val="24"/>
                <w:szCs w:val="24"/>
                <w:shd w:fill="19171c" w:val="clear"/>
                <w:rtl w:val="0"/>
              </w:rPr>
              <w:t xml:space="preserve">unsigned</w:t>
            </w:r>
            <w:r w:rsidDel="00000000" w:rsidR="00000000" w:rsidRPr="00000000">
              <w:rPr>
                <w:rFonts w:ascii="Consolas" w:cs="Consolas" w:eastAsia="Consolas" w:hAnsi="Consolas"/>
                <w:color w:val="8b8792"/>
                <w:sz w:val="24"/>
                <w:szCs w:val="24"/>
                <w:shd w:fill="19171c" w:val="clear"/>
                <w:rtl w:val="0"/>
              </w:rPr>
              <w:t xml:space="preserve"> </w:t>
            </w:r>
            <w:r w:rsidDel="00000000" w:rsidR="00000000" w:rsidRPr="00000000">
              <w:rPr>
                <w:rFonts w:ascii="Consolas" w:cs="Consolas" w:eastAsia="Consolas" w:hAnsi="Consolas"/>
                <w:color w:val="955ae7"/>
                <w:sz w:val="24"/>
                <w:szCs w:val="24"/>
                <w:shd w:fill="19171c" w:val="clear"/>
                <w:rtl w:val="0"/>
              </w:rPr>
              <w:t xml:space="preserve">int</w:t>
            </w:r>
            <w:r w:rsidDel="00000000" w:rsidR="00000000" w:rsidRPr="00000000">
              <w:rPr>
                <w:rFonts w:ascii="Consolas" w:cs="Consolas" w:eastAsia="Consolas" w:hAnsi="Consolas"/>
                <w:color w:val="8b8792"/>
                <w:sz w:val="24"/>
                <w:szCs w:val="24"/>
                <w:shd w:fill="19171c" w:val="clear"/>
                <w:rtl w:val="0"/>
              </w:rPr>
              <w:t xml:space="preserve"> cur = ((can_msg[</w:t>
            </w:r>
            <w:r w:rsidDel="00000000" w:rsidR="00000000" w:rsidRPr="00000000">
              <w:rPr>
                <w:rFonts w:ascii="Consolas" w:cs="Consolas" w:eastAsia="Consolas" w:hAnsi="Consolas"/>
                <w:color w:val="aa573c"/>
                <w:sz w:val="24"/>
                <w:szCs w:val="24"/>
                <w:shd w:fill="19171c" w:val="clear"/>
                <w:rtl w:val="0"/>
              </w:rPr>
              <w:t xml:space="preserve">4</w:t>
            </w:r>
            <w:r w:rsidDel="00000000" w:rsidR="00000000" w:rsidRPr="00000000">
              <w:rPr>
                <w:rFonts w:ascii="Consolas" w:cs="Consolas" w:eastAsia="Consolas" w:hAnsi="Consolas"/>
                <w:color w:val="8b8792"/>
                <w:sz w:val="24"/>
                <w:szCs w:val="24"/>
                <w:shd w:fill="19171c" w:val="clear"/>
                <w:rtl w:val="0"/>
              </w:rPr>
              <w:t xml:space="preserve">] &amp; </w:t>
            </w:r>
            <w:r w:rsidDel="00000000" w:rsidR="00000000" w:rsidRPr="00000000">
              <w:rPr>
                <w:rFonts w:ascii="Consolas" w:cs="Consolas" w:eastAsia="Consolas" w:hAnsi="Consolas"/>
                <w:color w:val="aa573c"/>
                <w:sz w:val="24"/>
                <w:szCs w:val="24"/>
                <w:shd w:fill="19171c" w:val="clear"/>
                <w:rtl w:val="0"/>
              </w:rPr>
              <w:t xml:space="preserve">0x0F</w:t>
            </w:r>
            <w:r w:rsidDel="00000000" w:rsidR="00000000" w:rsidRPr="00000000">
              <w:rPr>
                <w:rFonts w:ascii="Consolas" w:cs="Consolas" w:eastAsia="Consolas" w:hAnsi="Consolas"/>
                <w:color w:val="8b8792"/>
                <w:sz w:val="24"/>
                <w:szCs w:val="24"/>
                <w:shd w:fill="19171c" w:val="clear"/>
                <w:rtl w:val="0"/>
              </w:rPr>
              <w:t xml:space="preserve">) &lt;&lt; </w:t>
            </w:r>
            <w:r w:rsidDel="00000000" w:rsidR="00000000" w:rsidRPr="00000000">
              <w:rPr>
                <w:rFonts w:ascii="Consolas" w:cs="Consolas" w:eastAsia="Consolas" w:hAnsi="Consolas"/>
                <w:color w:val="aa573c"/>
                <w:sz w:val="24"/>
                <w:szCs w:val="24"/>
                <w:shd w:fill="19171c" w:val="clear"/>
                <w:rtl w:val="0"/>
              </w:rPr>
              <w:t xml:space="preserve">8</w:t>
            </w:r>
            <w:r w:rsidDel="00000000" w:rsidR="00000000" w:rsidRPr="00000000">
              <w:rPr>
                <w:rFonts w:ascii="Consolas" w:cs="Consolas" w:eastAsia="Consolas" w:hAnsi="Consolas"/>
                <w:color w:val="8b8792"/>
                <w:sz w:val="24"/>
                <w:szCs w:val="24"/>
                <w:shd w:fill="19171c" w:val="clear"/>
                <w:rtl w:val="0"/>
              </w:rPr>
              <w:t xml:space="preserve">) + can_msg[</w:t>
            </w:r>
            <w:r w:rsidDel="00000000" w:rsidR="00000000" w:rsidRPr="00000000">
              <w:rPr>
                <w:rFonts w:ascii="Consolas" w:cs="Consolas" w:eastAsia="Consolas" w:hAnsi="Consolas"/>
                <w:color w:val="aa573c"/>
                <w:sz w:val="24"/>
                <w:szCs w:val="24"/>
                <w:shd w:fill="19171c" w:val="clear"/>
                <w:rtl w:val="0"/>
              </w:rPr>
              <w:t xml:space="preserve">5</w:t>
            </w:r>
            <w:r w:rsidDel="00000000" w:rsidR="00000000" w:rsidRPr="00000000">
              <w:rPr>
                <w:rFonts w:ascii="Consolas" w:cs="Consolas" w:eastAsia="Consolas" w:hAnsi="Consolas"/>
                <w:color w:val="8b8792"/>
                <w:sz w:val="24"/>
                <w:szCs w:val="24"/>
                <w:shd w:fill="19171c" w:val="clear"/>
                <w:rtl w:val="0"/>
              </w:rPr>
              <w:t xml:space="preserve">];</w:t>
              <w:br w:type="textWrapping"/>
              <w:t xml:space="preserve">    </w:t>
              <w:br w:type="textWrapping"/>
            </w:r>
            <w:r w:rsidDel="00000000" w:rsidR="00000000" w:rsidRPr="00000000">
              <w:rPr>
                <w:rFonts w:ascii="Consolas" w:cs="Consolas" w:eastAsia="Consolas" w:hAnsi="Consolas"/>
                <w:color w:val="aa573c"/>
                <w:sz w:val="24"/>
                <w:szCs w:val="24"/>
                <w:shd w:fill="19171c" w:val="clear"/>
                <w:rtl w:val="0"/>
              </w:rPr>
              <w:t xml:space="preserve">printf</w:t>
            </w:r>
            <w:r w:rsidDel="00000000" w:rsidR="00000000" w:rsidRPr="00000000">
              <w:rPr>
                <w:rFonts w:ascii="Consolas" w:cs="Consolas" w:eastAsia="Consolas" w:hAnsi="Consolas"/>
                <w:color w:val="8b8792"/>
                <w:sz w:val="24"/>
                <w:szCs w:val="24"/>
                <w:shd w:fill="19171c" w:val="clear"/>
                <w:rtl w:val="0"/>
              </w:rPr>
              <w:t xml:space="preserve">(</w:t>
            </w:r>
            <w:r w:rsidDel="00000000" w:rsidR="00000000" w:rsidRPr="00000000">
              <w:rPr>
                <w:rFonts w:ascii="Consolas" w:cs="Consolas" w:eastAsia="Consolas" w:hAnsi="Consolas"/>
                <w:color w:val="2a9292"/>
                <w:sz w:val="24"/>
                <w:szCs w:val="24"/>
                <w:shd w:fill="19171c" w:val="clear"/>
                <w:rtl w:val="0"/>
              </w:rPr>
              <w:t xml:space="preserve">"\r\nid 0x%02X"</w:t>
            </w:r>
            <w:r w:rsidDel="00000000" w:rsidR="00000000" w:rsidRPr="00000000">
              <w:rPr>
                <w:rFonts w:ascii="Consolas" w:cs="Consolas" w:eastAsia="Consolas" w:hAnsi="Consolas"/>
                <w:color w:val="8b8792"/>
                <w:sz w:val="24"/>
                <w:szCs w:val="24"/>
                <w:shd w:fill="19171c" w:val="clear"/>
                <w:rtl w:val="0"/>
              </w:rPr>
              <w:t xml:space="preserve">, id);</w:t>
              <w:br w:type="textWrapping"/>
            </w:r>
            <w:r w:rsidDel="00000000" w:rsidR="00000000" w:rsidRPr="00000000">
              <w:rPr>
                <w:rFonts w:ascii="Consolas" w:cs="Consolas" w:eastAsia="Consolas" w:hAnsi="Consolas"/>
                <w:color w:val="aa573c"/>
                <w:sz w:val="24"/>
                <w:szCs w:val="24"/>
                <w:shd w:fill="19171c" w:val="clear"/>
                <w:rtl w:val="0"/>
              </w:rPr>
              <w:t xml:space="preserve">printf</w:t>
            </w:r>
            <w:r w:rsidDel="00000000" w:rsidR="00000000" w:rsidRPr="00000000">
              <w:rPr>
                <w:rFonts w:ascii="Consolas" w:cs="Consolas" w:eastAsia="Consolas" w:hAnsi="Consolas"/>
                <w:color w:val="8b8792"/>
                <w:sz w:val="24"/>
                <w:szCs w:val="24"/>
                <w:shd w:fill="19171c" w:val="clear"/>
                <w:rtl w:val="0"/>
              </w:rPr>
              <w:t xml:space="preserve">(</w:t>
            </w:r>
            <w:r w:rsidDel="00000000" w:rsidR="00000000" w:rsidRPr="00000000">
              <w:rPr>
                <w:rFonts w:ascii="Consolas" w:cs="Consolas" w:eastAsia="Consolas" w:hAnsi="Consolas"/>
                <w:color w:val="2a9292"/>
                <w:sz w:val="24"/>
                <w:szCs w:val="24"/>
                <w:shd w:fill="19171c" w:val="clear"/>
                <w:rtl w:val="0"/>
              </w:rPr>
              <w:t xml:space="preserve">"\r\nPos 0x%03X"</w:t>
            </w:r>
            <w:r w:rsidDel="00000000" w:rsidR="00000000" w:rsidRPr="00000000">
              <w:rPr>
                <w:rFonts w:ascii="Consolas" w:cs="Consolas" w:eastAsia="Consolas" w:hAnsi="Consolas"/>
                <w:color w:val="8b8792"/>
                <w:sz w:val="24"/>
                <w:szCs w:val="24"/>
                <w:shd w:fill="19171c" w:val="clear"/>
                <w:rtl w:val="0"/>
              </w:rPr>
              <w:t xml:space="preserve">, pos);</w:t>
              <w:br w:type="textWrapping"/>
            </w:r>
            <w:r w:rsidDel="00000000" w:rsidR="00000000" w:rsidRPr="00000000">
              <w:rPr>
                <w:rFonts w:ascii="Consolas" w:cs="Consolas" w:eastAsia="Consolas" w:hAnsi="Consolas"/>
                <w:color w:val="aa573c"/>
                <w:sz w:val="24"/>
                <w:szCs w:val="24"/>
                <w:shd w:fill="19171c" w:val="clear"/>
                <w:rtl w:val="0"/>
              </w:rPr>
              <w:t xml:space="preserve">printf</w:t>
            </w:r>
            <w:r w:rsidDel="00000000" w:rsidR="00000000" w:rsidRPr="00000000">
              <w:rPr>
                <w:rFonts w:ascii="Consolas" w:cs="Consolas" w:eastAsia="Consolas" w:hAnsi="Consolas"/>
                <w:color w:val="8b8792"/>
                <w:sz w:val="24"/>
                <w:szCs w:val="24"/>
                <w:shd w:fill="19171c" w:val="clear"/>
                <w:rtl w:val="0"/>
              </w:rPr>
              <w:t xml:space="preserve">(</w:t>
            </w:r>
            <w:r w:rsidDel="00000000" w:rsidR="00000000" w:rsidRPr="00000000">
              <w:rPr>
                <w:rFonts w:ascii="Consolas" w:cs="Consolas" w:eastAsia="Consolas" w:hAnsi="Consolas"/>
                <w:color w:val="2a9292"/>
                <w:sz w:val="24"/>
                <w:szCs w:val="24"/>
                <w:shd w:fill="19171c" w:val="clear"/>
                <w:rtl w:val="0"/>
              </w:rPr>
              <w:t xml:space="preserve">"\r\nVel 0x%03X"</w:t>
            </w:r>
            <w:r w:rsidDel="00000000" w:rsidR="00000000" w:rsidRPr="00000000">
              <w:rPr>
                <w:rFonts w:ascii="Consolas" w:cs="Consolas" w:eastAsia="Consolas" w:hAnsi="Consolas"/>
                <w:color w:val="8b8792"/>
                <w:sz w:val="24"/>
                <w:szCs w:val="24"/>
                <w:shd w:fill="19171c" w:val="clear"/>
                <w:rtl w:val="0"/>
              </w:rPr>
              <w:t xml:space="preserve">, vel);</w:t>
              <w:br w:type="textWrapping"/>
            </w:r>
            <w:r w:rsidDel="00000000" w:rsidR="00000000" w:rsidRPr="00000000">
              <w:rPr>
                <w:rFonts w:ascii="Consolas" w:cs="Consolas" w:eastAsia="Consolas" w:hAnsi="Consolas"/>
                <w:color w:val="aa573c"/>
                <w:sz w:val="24"/>
                <w:szCs w:val="24"/>
                <w:shd w:fill="19171c" w:val="clear"/>
                <w:rtl w:val="0"/>
              </w:rPr>
              <w:t xml:space="preserve">printf</w:t>
            </w:r>
            <w:r w:rsidDel="00000000" w:rsidR="00000000" w:rsidRPr="00000000">
              <w:rPr>
                <w:rFonts w:ascii="Consolas" w:cs="Consolas" w:eastAsia="Consolas" w:hAnsi="Consolas"/>
                <w:color w:val="8b8792"/>
                <w:sz w:val="24"/>
                <w:szCs w:val="24"/>
                <w:shd w:fill="19171c" w:val="clear"/>
                <w:rtl w:val="0"/>
              </w:rPr>
              <w:t xml:space="preserve">(</w:t>
            </w:r>
            <w:r w:rsidDel="00000000" w:rsidR="00000000" w:rsidRPr="00000000">
              <w:rPr>
                <w:rFonts w:ascii="Consolas" w:cs="Consolas" w:eastAsia="Consolas" w:hAnsi="Consolas"/>
                <w:color w:val="2a9292"/>
                <w:sz w:val="24"/>
                <w:szCs w:val="24"/>
                <w:shd w:fill="19171c" w:val="clear"/>
                <w:rtl w:val="0"/>
              </w:rPr>
              <w:t xml:space="preserve">"\r\nCurrent 0x%03X"</w:t>
            </w:r>
            <w:r w:rsidDel="00000000" w:rsidR="00000000" w:rsidRPr="00000000">
              <w:rPr>
                <w:rFonts w:ascii="Consolas" w:cs="Consolas" w:eastAsia="Consolas" w:hAnsi="Consolas"/>
                <w:color w:val="8b8792"/>
                <w:sz w:val="24"/>
                <w:szCs w:val="24"/>
                <w:shd w:fill="19171c" w:val="clear"/>
                <w:rtl w:val="0"/>
              </w:rPr>
              <w:t xml:space="preserve">, cur);</w:t>
            </w:r>
            <w:r w:rsidDel="00000000" w:rsidR="00000000" w:rsidRPr="00000000">
              <w:rPr>
                <w:rtl w:val="0"/>
              </w:rPr>
            </w:r>
          </w:p>
        </w:tc>
      </w:tr>
    </w:tbl>
    <w:p w:rsidR="00000000" w:rsidDel="00000000" w:rsidP="00000000" w:rsidRDefault="00000000" w:rsidRPr="00000000" w14:paraId="00000057">
      <w:pPr>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br w:type="page"/>
      </w: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ESP32 CAN Library</w:t>
      </w:r>
    </w:p>
    <w:p w:rsidR="00000000" w:rsidDel="00000000" w:rsidP="00000000" w:rsidRDefault="00000000" w:rsidRPr="00000000" w14:paraId="0000005E">
      <w:pPr>
        <w:rPr/>
      </w:pPr>
      <w:hyperlink r:id="rId20">
        <w:r w:rsidDel="00000000" w:rsidR="00000000" w:rsidRPr="00000000">
          <w:rPr>
            <w:color w:val="1155cc"/>
            <w:u w:val="single"/>
            <w:rtl w:val="0"/>
          </w:rPr>
          <w:t xml:space="preserve">https://github.com/sandeepmistry/arduino-CAN</w:t>
        </w:r>
      </w:hyperlink>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My 3.3V CAN Adapter</w:t>
      </w:r>
    </w:p>
    <w:p w:rsidR="00000000" w:rsidDel="00000000" w:rsidP="00000000" w:rsidRDefault="00000000" w:rsidRPr="00000000" w14:paraId="00000061">
      <w:pPr>
        <w:rPr/>
      </w:pPr>
      <w:hyperlink r:id="rId21">
        <w:r w:rsidDel="00000000" w:rsidR="00000000" w:rsidRPr="00000000">
          <w:rPr>
            <w:color w:val="1155cc"/>
            <w:u w:val="single"/>
            <w:rtl w:val="0"/>
          </w:rPr>
          <w:t xml:space="preserve">https://www.amazon.com/gp/product/B00KM6XMXO</w:t>
        </w:r>
      </w:hyperlink>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rFonts w:ascii="Old Standard TT" w:cs="Old Standard TT" w:eastAsia="Old Standard TT" w:hAnsi="Old Standard TT"/>
          <w:sz w:val="24"/>
          <w:szCs w:val="24"/>
          <w:u w:val="single"/>
        </w:rPr>
      </w:pPr>
      <w:r w:rsidDel="00000000" w:rsidR="00000000" w:rsidRPr="00000000">
        <w:rPr>
          <w:rFonts w:ascii="Old Standard TT" w:cs="Old Standard TT" w:eastAsia="Old Standard TT" w:hAnsi="Old Standard TT"/>
          <w:sz w:val="24"/>
          <w:szCs w:val="24"/>
          <w:u w:val="single"/>
          <w:rtl w:val="0"/>
        </w:rPr>
        <w:t xml:space="preserve">Special Commands:</w:t>
      </w:r>
    </w:p>
    <w:p w:rsidR="00000000" w:rsidDel="00000000" w:rsidP="00000000" w:rsidRDefault="00000000" w:rsidRPr="00000000" w14:paraId="00000065">
      <w:pP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Enter Motor Mode</w:t>
      </w:r>
    </w:p>
    <w:p w:rsidR="00000000" w:rsidDel="00000000" w:rsidP="00000000" w:rsidRDefault="00000000" w:rsidRPr="00000000" w14:paraId="00000066">
      <w:pPr>
        <w:ind w:firstLine="72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[0xFF, 0xFF, 0xFF, 0xFF, 0xFF, 0xFF, 0xFF, 0xFC] </w:t>
      </w:r>
    </w:p>
    <w:p w:rsidR="00000000" w:rsidDel="00000000" w:rsidP="00000000" w:rsidRDefault="00000000" w:rsidRPr="00000000" w14:paraId="00000067">
      <w:pP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Exit Motor Mode</w:t>
      </w:r>
    </w:p>
    <w:p w:rsidR="00000000" w:rsidDel="00000000" w:rsidP="00000000" w:rsidRDefault="00000000" w:rsidRPr="00000000" w14:paraId="00000068">
      <w:pPr>
        <w:ind w:firstLine="72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[0xFF, 0xFF, 0xFF, 0xFF, 0xFF, 0xFF, 0xFF, 0xFD] </w:t>
      </w:r>
    </w:p>
    <w:p w:rsidR="00000000" w:rsidDel="00000000" w:rsidP="00000000" w:rsidRDefault="00000000" w:rsidRPr="00000000" w14:paraId="00000069">
      <w:pP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Zero Position Sensor - sets the mechanical position to zero.</w:t>
      </w:r>
    </w:p>
    <w:p w:rsidR="00000000" w:rsidDel="00000000" w:rsidP="00000000" w:rsidRDefault="00000000" w:rsidRPr="00000000" w14:paraId="0000006A">
      <w:pPr>
        <w:ind w:firstLine="72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[0xFF, 0xFF, 0xFF, 0xFF, 0xFF, 0xFF, 0xFF, 0xFE] </w:t>
      </w:r>
    </w:p>
    <w:p w:rsidR="00000000" w:rsidDel="00000000" w:rsidP="00000000" w:rsidRDefault="00000000" w:rsidRPr="00000000" w14:paraId="0000006B">
      <w:pPr>
        <w:rPr/>
      </w:pPr>
      <w:r w:rsidDel="00000000" w:rsidR="00000000" w:rsidRPr="00000000">
        <w:rPr/>
        <w:drawing>
          <wp:inline distB="114300" distT="114300" distL="114300" distR="114300">
            <wp:extent cx="2909888" cy="1758057"/>
            <wp:effectExtent b="0" l="0" r="0" t="0"/>
            <wp:docPr id="14"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2909888" cy="1758057"/>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drawing>
          <wp:inline distB="114300" distT="114300" distL="114300" distR="114300">
            <wp:extent cx="5943600" cy="3251200"/>
            <wp:effectExtent b="0" l="0" r="0" t="0"/>
            <wp:docPr id="15"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br w:type="page"/>
      </w: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114300" distT="114300" distL="114300" distR="114300">
            <wp:extent cx="5943600" cy="3556000"/>
            <wp:effectExtent b="0" l="0" r="0" t="0"/>
            <wp:docPr id="16"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AliExpress source for the serial and prog cables.</w:t>
      </w:r>
    </w:p>
    <w:p w:rsidR="00000000" w:rsidDel="00000000" w:rsidP="00000000" w:rsidRDefault="00000000" w:rsidRPr="00000000" w14:paraId="00000072">
      <w:pPr>
        <w:rPr/>
      </w:pPr>
      <w:hyperlink r:id="rId25">
        <w:r w:rsidDel="00000000" w:rsidR="00000000" w:rsidRPr="00000000">
          <w:rPr>
            <w:color w:val="1155cc"/>
            <w:u w:val="single"/>
            <w:rtl w:val="0"/>
          </w:rPr>
          <w:t xml:space="preserve">https://www.aliexpress.com/item/32902429074.html</w:t>
        </w:r>
      </w:hyperlink>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rFonts w:ascii="Old Standard TT" w:cs="Old Standard TT" w:eastAsia="Old Standard TT" w:hAnsi="Old Standard TT"/>
          <w:sz w:val="24"/>
          <w:szCs w:val="24"/>
        </w:rPr>
      </w:pPr>
      <w:r w:rsidDel="00000000" w:rsidR="00000000" w:rsidRPr="00000000">
        <w:rPr>
          <w:rtl w:val="0"/>
        </w:rPr>
        <w:t xml:space="preserve">Serial port: </w:t>
      </w:r>
      <w:r w:rsidDel="00000000" w:rsidR="00000000" w:rsidRPr="00000000">
        <w:rPr>
          <w:rFonts w:ascii="Old Standard TT" w:cs="Old Standard TT" w:eastAsia="Old Standard TT" w:hAnsi="Old Standard TT"/>
          <w:sz w:val="24"/>
          <w:szCs w:val="24"/>
          <w:rtl w:val="0"/>
        </w:rPr>
        <w:t xml:space="preserve">921600 baud, 8 bits, 1 stop bit, no parity bits</w:t>
      </w:r>
      <w:r w:rsidDel="00000000" w:rsidR="00000000" w:rsidRPr="00000000">
        <w:br w:type="page"/>
      </w:r>
      <w:r w:rsidDel="00000000" w:rsidR="00000000" w:rsidRPr="00000000">
        <w:rPr>
          <w:rtl w:val="0"/>
        </w:rPr>
      </w:r>
    </w:p>
    <w:p w:rsidR="00000000" w:rsidDel="00000000" w:rsidP="00000000" w:rsidRDefault="00000000" w:rsidRPr="00000000" w14:paraId="00000075">
      <w:pP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Picture of the controller. Note sure why the encoder is isolated and not connected on the PCB.  It might be for thermal or mechanical isolation.</w:t>
      </w:r>
    </w:p>
    <w:p w:rsidR="00000000" w:rsidDel="00000000" w:rsidP="00000000" w:rsidRDefault="00000000" w:rsidRPr="00000000" w14:paraId="00000076">
      <w:pP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Pr>
        <w:drawing>
          <wp:inline distB="114300" distT="114300" distL="114300" distR="114300">
            <wp:extent cx="4357688" cy="4748762"/>
            <wp:effectExtent b="0" l="0" r="0" t="0"/>
            <wp:docPr id="4"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4357688" cy="474876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7">
      <w:pP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Pr>
        <w:drawing>
          <wp:inline distB="114300" distT="114300" distL="114300" distR="114300">
            <wp:extent cx="4365875" cy="3729038"/>
            <wp:effectExtent b="0" l="0" r="0" t="0"/>
            <wp:docPr id="12"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4365875"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079">
      <w:pPr>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07A">
      <w:pPr>
        <w:jc w:val="center"/>
        <w:rPr>
          <w:rFonts w:ascii="Old Standard TT" w:cs="Old Standard TT" w:eastAsia="Old Standard TT" w:hAnsi="Old Standard TT"/>
          <w:sz w:val="24"/>
          <w:szCs w:val="24"/>
        </w:rPr>
      </w:pPr>
      <w:r w:rsidDel="00000000" w:rsidR="00000000" w:rsidRPr="00000000">
        <w:rPr/>
        <w:drawing>
          <wp:inline distB="114300" distT="114300" distL="114300" distR="114300">
            <wp:extent cx="5943600" cy="4000500"/>
            <wp:effectExtent b="0" l="0" r="0" t="0"/>
            <wp:docPr id="2"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Pr>
        <w:drawing>
          <wp:inline distB="114300" distT="114300" distL="114300" distR="114300">
            <wp:extent cx="5943600" cy="3975100"/>
            <wp:effectExtent b="0" l="0" r="0" t="0"/>
            <wp:docPr id="1"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5943600" cy="4000500"/>
            <wp:effectExtent b="0" l="0" r="0" t="0"/>
            <wp:docPr id="7"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If only 5V is applied via the small 2 pin connector I get a continuous stream of faults on serial port….probably normal behavior.</w:t>
      </w:r>
    </w:p>
    <w:p w:rsidR="00000000" w:rsidDel="00000000" w:rsidP="00000000" w:rsidRDefault="00000000" w:rsidRPr="00000000" w14:paraId="0000007F">
      <w:pPr>
        <w:rPr/>
      </w:pPr>
      <w:r w:rsidDel="00000000" w:rsidR="00000000" w:rsidRPr="00000000">
        <w:rPr/>
        <w:drawing>
          <wp:inline distB="114300" distT="114300" distL="114300" distR="114300">
            <wp:extent cx="3306035" cy="4729163"/>
            <wp:effectExtent b="0" l="0" r="0" t="0"/>
            <wp:docPr id="10"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3306035" cy="4729163"/>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br w:type="page"/>
      </w: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C# Test Program</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drawing>
          <wp:inline distB="114300" distT="114300" distL="114300" distR="114300">
            <wp:extent cx="5943600" cy="3568700"/>
            <wp:effectExtent b="0" l="0" r="0" t="0"/>
            <wp:docPr id="11"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br w:type="page"/>
      </w:r>
      <w:r w:rsidDel="00000000" w:rsidR="00000000" w:rsidRPr="00000000">
        <w:rPr>
          <w:rtl w:val="0"/>
        </w:rPr>
      </w:r>
    </w:p>
    <w:p w:rsidR="00000000" w:rsidDel="00000000" w:rsidP="00000000" w:rsidRDefault="00000000" w:rsidRPr="00000000" w14:paraId="00000085">
      <w:pPr>
        <w:rPr>
          <w:b w:val="1"/>
          <w:sz w:val="24"/>
          <w:szCs w:val="24"/>
        </w:rPr>
      </w:pPr>
      <w:r w:rsidDel="00000000" w:rsidR="00000000" w:rsidRPr="00000000">
        <w:rPr>
          <w:b w:val="1"/>
          <w:sz w:val="24"/>
          <w:szCs w:val="24"/>
          <w:rtl w:val="0"/>
        </w:rPr>
        <w:t xml:space="preserve">Programing Firmware</w:t>
      </w:r>
    </w:p>
    <w:p w:rsidR="00000000" w:rsidDel="00000000" w:rsidP="00000000" w:rsidRDefault="00000000" w:rsidRPr="00000000" w14:paraId="00000086">
      <w:pPr>
        <w:rPr>
          <w:b w:val="1"/>
          <w:sz w:val="24"/>
          <w:szCs w:val="24"/>
        </w:rPr>
      </w:pP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sz w:val="24"/>
          <w:szCs w:val="24"/>
          <w:rtl w:val="0"/>
        </w:rPr>
        <w:t xml:space="preserve">I am able to make basic changes to the firmware and upload them.  </w:t>
      </w:r>
      <w:hyperlink r:id="rId33">
        <w:r w:rsidDel="00000000" w:rsidR="00000000" w:rsidRPr="00000000">
          <w:rPr>
            <w:color w:val="1155cc"/>
            <w:sz w:val="24"/>
            <w:szCs w:val="24"/>
            <w:u w:val="single"/>
            <w:rtl w:val="0"/>
          </w:rPr>
          <w:t xml:space="preserve">Here are some instructions</w:t>
        </w:r>
      </w:hyperlink>
      <w:r w:rsidDel="00000000" w:rsidR="00000000" w:rsidRPr="00000000">
        <w:rPr>
          <w:rtl w:val="0"/>
        </w:rPr>
      </w:r>
    </w:p>
    <w:p w:rsidR="00000000" w:rsidDel="00000000" w:rsidP="00000000" w:rsidRDefault="00000000" w:rsidRPr="00000000" w14:paraId="00000088">
      <w:pPr>
        <w:rPr>
          <w:b w:val="1"/>
          <w:sz w:val="24"/>
          <w:szCs w:val="24"/>
        </w:rPr>
      </w:pPr>
      <w:r w:rsidDel="00000000" w:rsidR="00000000" w:rsidRPr="00000000">
        <w:rPr>
          <w:rtl w:val="0"/>
        </w:rPr>
      </w:r>
    </w:p>
    <w:p w:rsidR="00000000" w:rsidDel="00000000" w:rsidP="00000000" w:rsidRDefault="00000000" w:rsidRPr="00000000" w14:paraId="00000089">
      <w:pPr>
        <w:rPr>
          <w:b w:val="1"/>
          <w:sz w:val="24"/>
          <w:szCs w:val="24"/>
        </w:rPr>
      </w:pPr>
      <w:r w:rsidDel="00000000" w:rsidR="00000000" w:rsidRPr="00000000">
        <w:rPr>
          <w:b w:val="1"/>
          <w:sz w:val="24"/>
          <w:szCs w:val="24"/>
          <w:rtl w:val="0"/>
        </w:rPr>
        <w:t xml:space="preserve">Example...</w:t>
      </w:r>
    </w:p>
    <w:p w:rsidR="00000000" w:rsidDel="00000000" w:rsidP="00000000" w:rsidRDefault="00000000" w:rsidRPr="00000000" w14:paraId="0000008A">
      <w:pPr>
        <w:rPr>
          <w:b w:val="1"/>
          <w:sz w:val="24"/>
          <w:szCs w:val="24"/>
        </w:rPr>
      </w:pPr>
      <w:r w:rsidDel="00000000" w:rsidR="00000000" w:rsidRPr="00000000">
        <w:rPr>
          <w:rtl w:val="0"/>
        </w:rPr>
      </w:r>
    </w:p>
    <w:p w:rsidR="00000000" w:rsidDel="00000000" w:rsidP="00000000" w:rsidRDefault="00000000" w:rsidRPr="00000000" w14:paraId="0000008B">
      <w:pPr>
        <w:rPr>
          <w:b w:val="1"/>
          <w:sz w:val="24"/>
          <w:szCs w:val="24"/>
        </w:rPr>
      </w:pPr>
      <w:r w:rsidDel="00000000" w:rsidR="00000000" w:rsidRPr="00000000">
        <w:rPr>
          <w:b w:val="1"/>
          <w:sz w:val="24"/>
          <w:szCs w:val="24"/>
        </w:rPr>
        <w:drawing>
          <wp:inline distB="114300" distT="114300" distL="114300" distR="114300">
            <wp:extent cx="4991100" cy="4619625"/>
            <wp:effectExtent b="0" l="0" r="0" t="0"/>
            <wp:docPr id="13"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4991100" cy="461962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b w:val="1"/>
          <w:sz w:val="24"/>
          <w:szCs w:val="24"/>
        </w:rPr>
      </w:pPr>
      <w:r w:rsidDel="00000000" w:rsidR="00000000" w:rsidRPr="00000000">
        <w:rPr>
          <w:rtl w:val="0"/>
        </w:rPr>
      </w:r>
    </w:p>
    <w:p w:rsidR="00000000" w:rsidDel="00000000" w:rsidP="00000000" w:rsidRDefault="00000000" w:rsidRPr="00000000" w14:paraId="0000008D">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E">
      <w:pPr>
        <w:rPr>
          <w:b w:val="1"/>
          <w:sz w:val="24"/>
          <w:szCs w:val="24"/>
        </w:rPr>
      </w:pPr>
      <w:r w:rsidDel="00000000" w:rsidR="00000000" w:rsidRPr="00000000">
        <w:rPr>
          <w:b w:val="1"/>
          <w:sz w:val="24"/>
          <w:szCs w:val="24"/>
          <w:rtl w:val="0"/>
        </w:rPr>
        <w:t xml:space="preserve">How this will be used with Grbl_ESP32.</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The Cheetah motor works a bit like a hobby servo. It has a limited range in rotation and that range is mapped across a 16 bit address. That mapping range is adjustable in firmware, but I will use the existing range for now.</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That 16 bit range will be mapped as steps in Grbl in machine space. You can use the steps/mm setting to set a real world unit like degrees. So G0X360 might move one revolution. Mapping in machine space will still allow you to zero the axis, but it will respect the range of the machine (ie motor)</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At startup, or whenever Grbl is in stepper_idle mode the torque will be turned off. It will constantly read the Cheetah motor's position and update Grbl's axis location. This means you can manually move the motor and Grbl will track it.</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When a Grbl move is made, stepper_idle ends, the torque is turned on and the Cheetah motor begins tracking Grbl's motion. At first, a high update rate (100Hz) of CAN messages will be used. This means the motor does not need to do a rapid uncontrolled move to Grbl's current position. It also means that the speed, position and acceleration of Grbl is tracked by the motor. Later, step/direction signals could be hacking to the firmware.</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I hacked Grbl_ESP32 enough to demonstrate the motor. This is not final code, but functional. You can use it for reference. </w:t>
      </w:r>
      <w:hyperlink r:id="rId35">
        <w:r w:rsidDel="00000000" w:rsidR="00000000" w:rsidRPr="00000000">
          <w:rPr>
            <w:color w:val="1155cc"/>
            <w:u w:val="single"/>
            <w:rtl w:val="0"/>
          </w:rPr>
          <w:t xml:space="preserve">See this file on a branch of the main code</w:t>
        </w:r>
      </w:hyperlink>
      <w:r w:rsidDel="00000000" w:rsidR="00000000" w:rsidRPr="00000000">
        <w:rPr>
          <w:rtl w:val="0"/>
        </w:rPr>
        <w:t xml:space="preserve">.</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b w:val="1"/>
        </w:rPr>
      </w:pPr>
      <w:r w:rsidDel="00000000" w:rsidR="00000000" w:rsidRPr="00000000">
        <w:rPr>
          <w:b w:val="1"/>
          <w:rtl w:val="0"/>
        </w:rPr>
        <w:t xml:space="preserve">Step and Direction Control</w:t>
      </w:r>
    </w:p>
    <w:p w:rsidR="00000000" w:rsidDel="00000000" w:rsidP="00000000" w:rsidRDefault="00000000" w:rsidRPr="00000000" w14:paraId="0000009B">
      <w:pPr>
        <w:rPr>
          <w:b w:val="1"/>
        </w:rPr>
      </w:pPr>
      <w:r w:rsidDel="00000000" w:rsidR="00000000" w:rsidRPr="00000000">
        <w:rPr>
          <w:rtl w:val="0"/>
        </w:rPr>
      </w:r>
    </w:p>
    <w:p w:rsidR="00000000" w:rsidDel="00000000" w:rsidP="00000000" w:rsidRDefault="00000000" w:rsidRPr="00000000" w14:paraId="0000009C">
      <w:pPr>
        <w:rPr/>
      </w:pPr>
      <w:hyperlink r:id="rId36">
        <w:r w:rsidDel="00000000" w:rsidR="00000000" w:rsidRPr="00000000">
          <w:rPr>
            <w:color w:val="1155cc"/>
            <w:u w:val="single"/>
            <w:rtl w:val="0"/>
          </w:rPr>
          <w:t xml:space="preserve">Step and direction is now working.</w:t>
        </w:r>
      </w:hyperlink>
      <w:r w:rsidDel="00000000" w:rsidR="00000000" w:rsidRPr="00000000">
        <w:rPr>
          <w:rtl w:val="0"/>
        </w:rPr>
      </w:r>
    </w:p>
    <w:p w:rsidR="00000000" w:rsidDel="00000000" w:rsidP="00000000" w:rsidRDefault="00000000" w:rsidRPr="00000000" w14:paraId="0000009D">
      <w:pPr>
        <w:rPr>
          <w:b w:val="1"/>
        </w:rPr>
      </w:pPr>
      <w:r w:rsidDel="00000000" w:rsidR="00000000" w:rsidRPr="00000000">
        <w:rPr>
          <w:rtl w:val="0"/>
        </w:rPr>
      </w:r>
    </w:p>
    <w:p w:rsidR="00000000" w:rsidDel="00000000" w:rsidP="00000000" w:rsidRDefault="00000000" w:rsidRPr="00000000" w14:paraId="0000009E">
      <w:pPr>
        <w:rPr>
          <w:b w:val="1"/>
        </w:rPr>
      </w:pPr>
      <w:r w:rsidDel="00000000" w:rsidR="00000000" w:rsidRPr="00000000">
        <w:rPr>
          <w:b w:val="1"/>
          <w:rtl w:val="0"/>
        </w:rPr>
        <w:t xml:space="preserve">Links to Progress Videos (Tweets)</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hyperlink r:id="rId37">
        <w:r w:rsidDel="00000000" w:rsidR="00000000" w:rsidRPr="00000000">
          <w:rPr>
            <w:color w:val="1155cc"/>
            <w:u w:val="single"/>
            <w:rtl w:val="0"/>
          </w:rPr>
          <w:t xml:space="preserve">Control</w:t>
        </w:r>
      </w:hyperlink>
      <w:r w:rsidDel="00000000" w:rsidR="00000000" w:rsidRPr="00000000">
        <w:rPr>
          <w:rtl w:val="0"/>
        </w:rPr>
      </w:r>
    </w:p>
    <w:p w:rsidR="00000000" w:rsidDel="00000000" w:rsidP="00000000" w:rsidRDefault="00000000" w:rsidRPr="00000000" w14:paraId="000000A1">
      <w:pPr>
        <w:rPr/>
      </w:pPr>
      <w:hyperlink r:id="rId38">
        <w:r w:rsidDel="00000000" w:rsidR="00000000" w:rsidRPr="00000000">
          <w:rPr>
            <w:color w:val="1155cc"/>
            <w:u w:val="single"/>
            <w:rtl w:val="0"/>
          </w:rPr>
          <w:t xml:space="preserve">Feedback</w:t>
        </w:r>
      </w:hyperlink>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b w:val="1"/>
        </w:rPr>
      </w:pPr>
      <w:r w:rsidDel="00000000" w:rsidR="00000000" w:rsidRPr="00000000">
        <w:rPr>
          <w:b w:val="1"/>
          <w:rtl w:val="0"/>
        </w:rPr>
        <w:t xml:space="preserve">Discussion</w:t>
      </w:r>
    </w:p>
    <w:p w:rsidR="00000000" w:rsidDel="00000000" w:rsidP="00000000" w:rsidRDefault="00000000" w:rsidRPr="00000000" w14:paraId="000000A4">
      <w:pPr>
        <w:rPr>
          <w:b w:val="1"/>
        </w:rPr>
      </w:pPr>
      <w:r w:rsidDel="00000000" w:rsidR="00000000" w:rsidRPr="00000000">
        <w:rPr>
          <w:rtl w:val="0"/>
        </w:rPr>
      </w:r>
    </w:p>
    <w:p w:rsidR="00000000" w:rsidDel="00000000" w:rsidP="00000000" w:rsidRDefault="00000000" w:rsidRPr="00000000" w14:paraId="000000A5">
      <w:pPr>
        <w:rPr>
          <w:b w:val="1"/>
        </w:rPr>
      </w:pPr>
      <w:r w:rsidDel="00000000" w:rsidR="00000000" w:rsidRPr="00000000">
        <w:rPr>
          <w:b w:val="1"/>
        </w:rPr>
        <w:drawing>
          <wp:inline distB="114300" distT="114300" distL="114300" distR="114300">
            <wp:extent cx="609600" cy="609600"/>
            <wp:effectExtent b="0" l="0" r="0" t="0"/>
            <wp:docPr id="6"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b w:val="1"/>
        </w:rPr>
      </w:pPr>
      <w:r w:rsidDel="00000000" w:rsidR="00000000" w:rsidRPr="00000000">
        <w:rPr>
          <w:rtl w:val="0"/>
        </w:rPr>
        <w:t xml:space="preserve">If you have read this far you deserve a link to the </w:t>
      </w:r>
      <w:hyperlink r:id="rId40">
        <w:r w:rsidDel="00000000" w:rsidR="00000000" w:rsidRPr="00000000">
          <w:rPr>
            <w:color w:val="1155cc"/>
            <w:u w:val="single"/>
            <w:rtl w:val="0"/>
          </w:rPr>
          <w:t xml:space="preserve">Slack Channel</w:t>
        </w:r>
      </w:hyperlink>
      <w:r w:rsidDel="00000000" w:rsidR="00000000" w:rsidRPr="00000000">
        <w:rPr>
          <w:rtl w:val="0"/>
        </w:rPr>
        <w:t xml:space="preserve">. Use the bldc_servo_motors channel. </w:t>
      </w:r>
      <w:r w:rsidDel="00000000" w:rsidR="00000000" w:rsidRPr="00000000">
        <w:rPr>
          <w:b w:val="1"/>
          <w:rtl w:val="0"/>
        </w:rPr>
        <w:t xml:space="preserve">Lots of good stuff appearing on the Slack Channel !!!</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b w:val="1"/>
          <w:rtl w:val="0"/>
        </w:rPr>
        <w:t xml:space="preserve">Donation</w:t>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hyperlink r:id="rId41">
        <w:r w:rsidDel="00000000" w:rsidR="00000000" w:rsidRPr="00000000">
          <w:rPr>
            <w:color w:val="1155cc"/>
            <w:u w:val="single"/>
          </w:rPr>
          <w:drawing>
            <wp:inline distB="114300" distT="114300" distL="114300" distR="114300">
              <wp:extent cx="1400175" cy="447675"/>
              <wp:effectExtent b="0" l="0" r="0" t="0"/>
              <wp:docPr id="3"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1400175" cy="44767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If you consider this doc helpful, please consider a </w:t>
      </w:r>
      <w:hyperlink r:id="rId43">
        <w:r w:rsidDel="00000000" w:rsidR="00000000" w:rsidRPr="00000000">
          <w:rPr>
            <w:color w:val="1155cc"/>
            <w:u w:val="single"/>
            <w:rtl w:val="0"/>
          </w:rPr>
          <w:t xml:space="preserve">donation to support my open source projects via PayPal</w:t>
        </w:r>
      </w:hyperlink>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b w:val="1"/>
          <w:sz w:val="36"/>
          <w:szCs w:val="36"/>
        </w:rPr>
      </w:pPr>
      <w:r w:rsidDel="00000000" w:rsidR="00000000" w:rsidRPr="00000000">
        <w:rPr>
          <w:b w:val="1"/>
          <w:sz w:val="36"/>
          <w:szCs w:val="36"/>
          <w:rtl w:val="0"/>
        </w:rPr>
        <w:t xml:space="preserve">Suggestions</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I keep getting blank notices of suggestions. If you have a suggestion, do it on Slack.</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b w:val="1"/>
          <w:sz w:val="36"/>
          <w:szCs w:val="36"/>
          <w:rtl w:val="0"/>
        </w:rPr>
        <w:t xml:space="preserve">Extra Photos</w:t>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Here is a photo of my test rig. The motor needs a lot of weight to keep it from jumping around. Even with the weight of this 400 watt power supply it can do some serious jumps.</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numPr>
          <w:ilvl w:val="0"/>
          <w:numId w:val="1"/>
        </w:numPr>
        <w:ind w:left="720" w:hanging="360"/>
        <w:rPr>
          <w:u w:val="none"/>
        </w:rPr>
      </w:pPr>
      <w:r w:rsidDel="00000000" w:rsidR="00000000" w:rsidRPr="00000000">
        <w:rPr>
          <w:rtl w:val="0"/>
        </w:rPr>
        <w:t xml:space="preserve">ESP32 near the power plug is acting as a USB to CAN adapter. It goes through the skinny blue CAN PCB near the motor.</w:t>
      </w:r>
    </w:p>
    <w:p w:rsidR="00000000" w:rsidDel="00000000" w:rsidP="00000000" w:rsidRDefault="00000000" w:rsidRPr="00000000" w14:paraId="000000BB">
      <w:pPr>
        <w:numPr>
          <w:ilvl w:val="0"/>
          <w:numId w:val="1"/>
        </w:numPr>
        <w:ind w:left="720" w:hanging="360"/>
        <w:rPr>
          <w:u w:val="none"/>
        </w:rPr>
      </w:pPr>
      <w:r w:rsidDel="00000000" w:rsidR="00000000" w:rsidRPr="00000000">
        <w:rPr>
          <w:rtl w:val="0"/>
        </w:rPr>
        <w:t xml:space="preserve">The red PCB is a 3.3V FTDI USB UART that goes through a breadboard with some resistors. They limit the current, if I screw anything up playing with those pins.</w:t>
      </w:r>
    </w:p>
    <w:p w:rsidR="00000000" w:rsidDel="00000000" w:rsidP="00000000" w:rsidRDefault="00000000" w:rsidRPr="00000000" w14:paraId="000000BC">
      <w:pPr>
        <w:numPr>
          <w:ilvl w:val="0"/>
          <w:numId w:val="1"/>
        </w:numPr>
        <w:ind w:left="720" w:hanging="360"/>
        <w:rPr>
          <w:u w:val="none"/>
        </w:rPr>
      </w:pPr>
      <w:r w:rsidDel="00000000" w:rsidR="00000000" w:rsidRPr="00000000">
        <w:rPr>
          <w:rtl w:val="0"/>
        </w:rPr>
        <w:t xml:space="preserve">The blue dongle in the middle is the programmer.</w:t>
      </w:r>
    </w:p>
    <w:p w:rsidR="00000000" w:rsidDel="00000000" w:rsidP="00000000" w:rsidRDefault="00000000" w:rsidRPr="00000000" w14:paraId="000000BD">
      <w:pPr>
        <w:numPr>
          <w:ilvl w:val="0"/>
          <w:numId w:val="1"/>
        </w:numPr>
        <w:ind w:left="720" w:hanging="360"/>
        <w:rPr>
          <w:u w:val="none"/>
        </w:rPr>
      </w:pPr>
      <w:r w:rsidDel="00000000" w:rsidR="00000000" w:rsidRPr="00000000">
        <w:rPr>
          <w:rtl w:val="0"/>
        </w:rPr>
        <w:t xml:space="preserve">Not shown is another ESP32 running Grbl_ESP32 that generates step and direction signals. It plugs into the breadboard instead of the FTDI when in step/direction mode. </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drawing>
          <wp:inline distB="114300" distT="114300" distL="114300" distR="114300">
            <wp:extent cx="5943600" cy="3721100"/>
            <wp:effectExtent b="0" l="0" r="0" t="0"/>
            <wp:docPr id="17" name="image17.jpg"/>
            <a:graphic>
              <a:graphicData uri="http://schemas.openxmlformats.org/drawingml/2006/picture">
                <pic:pic>
                  <pic:nvPicPr>
                    <pic:cNvPr id="0" name="image17.jpg"/>
                    <pic:cNvPicPr preferRelativeResize="0"/>
                  </pic:nvPicPr>
                  <pic:blipFill>
                    <a:blip r:embed="rId4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b w:val="1"/>
          <w:sz w:val="24"/>
          <w:szCs w:val="24"/>
        </w:rPr>
      </w:pPr>
      <w:r w:rsidDel="00000000" w:rsidR="00000000" w:rsidRPr="00000000">
        <w:rPr>
          <w:rtl w:val="0"/>
        </w:rPr>
      </w:r>
    </w:p>
    <w:sectPr>
      <w:headerReference r:id="rId45" w:type="default"/>
      <w:pgSz w:h="15840" w:w="12240"/>
      <w:pgMar w:bottom="1440" w:top="1440" w:left="1440" w:right="1440" w:header="720" w:footer="720"/>
      <w:pgNumType w:start="1"/>
      <w:sectPrChange w:author="Anonymous" w:id="0" w:date="2020-07-28T12:39:06Z">
        <w:sectPr w:rsidR="000000" w:rsidDel="000000" w:rsidRPr="000000" w:rsidSect="000000">
          <w:pgMar w:bottom="1440" w:top="1440" w:left="1440" w:right="1440" w:header="720" w:footer="720"/>
          <w:pgNumType w:start="1"/>
          <w:pgSz w:h="15840" w:w="12240"/>
        </w:sectPr>
      </w:sectPrChange>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SP Hong" w:id="0" w:date="2020-09-21T07:14:11Z">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8" w:date="2020-07-28T12:39:06Z"/>
          <w:rFonts w:ascii="Arial" w:cs="Arial" w:eastAsia="Arial" w:hAnsi="Arial"/>
          <w:b w:val="0"/>
          <w:i w:val="0"/>
          <w:smallCaps w:val="0"/>
          <w:strike w:val="0"/>
          <w:color w:val="000000"/>
          <w:sz w:val="22"/>
          <w:szCs w:val="22"/>
          <w:u w:val="none"/>
          <w:shd w:fill="auto" w:val="clear"/>
          <w:vertAlign w:val="baseline"/>
        </w:rPr>
      </w:pPr>
      <w:ins w:author="Anonymous" w:id="8" w:date="2020-07-28T12:39:06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this motor really -4pi~4pi for 65535 digits?</w:t>
        </w:r>
      </w:ins>
    </w:p>
  </w:comment>
  <w:comment w:author="SP Hong" w:id="1" w:date="2020-09-21T07:31:01Z">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8" w:date="2020-07-28T12:39:06Z"/>
          <w:rFonts w:ascii="Arial" w:cs="Arial" w:eastAsia="Arial" w:hAnsi="Arial"/>
          <w:b w:val="0"/>
          <w:i w:val="0"/>
          <w:smallCaps w:val="0"/>
          <w:strike w:val="0"/>
          <w:color w:val="000000"/>
          <w:sz w:val="22"/>
          <w:szCs w:val="22"/>
          <w:u w:val="none"/>
          <w:shd w:fill="auto" w:val="clear"/>
          <w:vertAlign w:val="baseline"/>
        </w:rPr>
      </w:pPr>
      <w:ins w:author="Anonymous" w:id="8" w:date="2020-07-28T12:39:06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just bought this motor and checked last week, and I think it's -30.5pi~30.5pi...</w:t>
        </w:r>
      </w:ins>
    </w:p>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8" w:date="2020-07-28T12:39:06Z"/>
          <w:rFonts w:ascii="Arial" w:cs="Arial" w:eastAsia="Arial" w:hAnsi="Arial"/>
          <w:b w:val="0"/>
          <w:i w:val="0"/>
          <w:smallCaps w:val="0"/>
          <w:strike w:val="0"/>
          <w:color w:val="000000"/>
          <w:sz w:val="22"/>
          <w:szCs w:val="22"/>
          <w:u w:val="none"/>
          <w:shd w:fill="auto" w:val="clear"/>
          <w:vertAlign w:val="baseline"/>
        </w:rPr>
      </w:pPr>
      <w:ins w:author="Anonymous" w:id="8" w:date="2020-07-28T12:39:06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somebody check?</w:t>
        </w:r>
      </w:ins>
    </w:p>
  </w:comment>
  <w:comment w:author="SP Hong" w:id="2" w:date="2020-09-28T07:52:19Z">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8" w:date="2020-07-28T12:39:06Z"/>
          <w:rFonts w:ascii="Arial" w:cs="Arial" w:eastAsia="Arial" w:hAnsi="Arial"/>
          <w:b w:val="0"/>
          <w:i w:val="0"/>
          <w:smallCaps w:val="0"/>
          <w:strike w:val="0"/>
          <w:color w:val="000000"/>
          <w:sz w:val="22"/>
          <w:szCs w:val="22"/>
          <w:u w:val="none"/>
          <w:shd w:fill="auto" w:val="clear"/>
          <w:vertAlign w:val="baseline"/>
        </w:rPr>
      </w:pPr>
      <w:ins w:author="Anonymous" w:id="8" w:date="2020-07-28T12:39:06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found  -30.4~30.4pi on other code</w:t>
        </w:r>
      </w:ins>
    </w:p>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8" w:date="2020-07-28T12:39:06Z"/>
          <w:rFonts w:ascii="Arial" w:cs="Arial" w:eastAsia="Arial" w:hAnsi="Arial"/>
          <w:b w:val="0"/>
          <w:i w:val="0"/>
          <w:smallCaps w:val="0"/>
          <w:strike w:val="0"/>
          <w:color w:val="000000"/>
          <w:sz w:val="22"/>
          <w:szCs w:val="22"/>
          <w:u w:val="none"/>
          <w:shd w:fill="auto" w:val="clear"/>
          <w:vertAlign w:val="baseline"/>
        </w:rPr>
      </w:pPr>
      <w:ins w:author="Anonymous" w:id="8" w:date="2020-07-28T12:39:06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https://os.mbed.com/users/benkatz/code/Hobbyking_Cheetah//file/59575833d16f/CAN/CAN_com.cpp/</w:t>
        </w:r>
      </w:ins>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Consolas"/>
  <w:font w:name="Old Standard TT">
    <w:embedRegular w:fontKey="{00000000-0000-0000-0000-000000000000}" r:id="rId1" w:subsetted="0"/>
    <w:embedBold w:fontKey="{00000000-0000-0000-0000-000000000000}" r:id="rId2" w:subsetted="0"/>
    <w:embedItalic w:fontKey="{00000000-0000-0000-0000-000000000000}" r:id="rId3"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4">
    <w:pPr>
      <w:rPr>
        <w:ins w:author="Anonymous" w:id="8" w:date="2020-07-28T12:39:06Z"/>
        <w:b w:val="1"/>
        <w:sz w:val="24"/>
        <w:szCs w:val="24"/>
      </w:rPr>
    </w:pPr>
    <w:ins w:author="Anonymous" w:id="8" w:date="2020-07-28T12:39:06Z">
      <w:r w:rsidDel="00000000" w:rsidR="00000000" w:rsidRPr="00000000">
        <w:rPr>
          <w:rtl w:val="0"/>
        </w:rPr>
      </w:r>
    </w:ins>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join.slack.com/t/buildlog/shared_invite/enQtNjEzNjMwMTA3ODQ2LTZkMTE5MjcwZTY4MjgwOWEwMWE1MzZlNGNhNDdmMWEwNWZkN2Y5NjBlNjBlZjY2MTg3ZThlN2I3YjEwMzUyMWI" TargetMode="External"/><Relationship Id="rId20" Type="http://schemas.openxmlformats.org/officeDocument/2006/relationships/hyperlink" Target="https://github.com/sandeepmistry/arduino-CAN" TargetMode="External"/><Relationship Id="rId42" Type="http://schemas.openxmlformats.org/officeDocument/2006/relationships/image" Target="media/image1.png"/><Relationship Id="rId41" Type="http://schemas.openxmlformats.org/officeDocument/2006/relationships/hyperlink" Target="https://www.paypal.com/cgi-bin/webscr?cmd=_s-xclick&amp;hosted_button_id=TKNJ9Z775VXB2" TargetMode="External"/><Relationship Id="rId22" Type="http://schemas.openxmlformats.org/officeDocument/2006/relationships/image" Target="media/image12.png"/><Relationship Id="rId44" Type="http://schemas.openxmlformats.org/officeDocument/2006/relationships/image" Target="media/image17.jpg"/><Relationship Id="rId21" Type="http://schemas.openxmlformats.org/officeDocument/2006/relationships/hyperlink" Target="https://www.amazon.com/gp/product/B00KM6XMXO" TargetMode="External"/><Relationship Id="rId43" Type="http://schemas.openxmlformats.org/officeDocument/2006/relationships/hyperlink" Target="https://www.paypal.com/cgi-bin/webscr?cmd=_s-xclick&amp;hosted_button_id=TKNJ9Z775VXB2" TargetMode="External"/><Relationship Id="rId24" Type="http://schemas.openxmlformats.org/officeDocument/2006/relationships/image" Target="media/image4.png"/><Relationship Id="rId23" Type="http://schemas.openxmlformats.org/officeDocument/2006/relationships/image" Target="media/image10.png"/><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www.steadywin.cn/" TargetMode="External"/><Relationship Id="rId26" Type="http://schemas.openxmlformats.org/officeDocument/2006/relationships/image" Target="media/image9.png"/><Relationship Id="rId25" Type="http://schemas.openxmlformats.org/officeDocument/2006/relationships/hyperlink" Target="https://www.aliexpress.com/item/32902429074.html" TargetMode="External"/><Relationship Id="rId28" Type="http://schemas.openxmlformats.org/officeDocument/2006/relationships/image" Target="media/image3.png"/><Relationship Id="rId27" Type="http://schemas.openxmlformats.org/officeDocument/2006/relationships/image" Target="media/image7.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8.png"/><Relationship Id="rId7" Type="http://schemas.openxmlformats.org/officeDocument/2006/relationships/image" Target="media/image16.jpg"/><Relationship Id="rId8" Type="http://schemas.openxmlformats.org/officeDocument/2006/relationships/image" Target="media/image14.jpg"/><Relationship Id="rId31" Type="http://schemas.openxmlformats.org/officeDocument/2006/relationships/image" Target="media/image2.png"/><Relationship Id="rId30" Type="http://schemas.openxmlformats.org/officeDocument/2006/relationships/image" Target="media/image5.png"/><Relationship Id="rId11" Type="http://schemas.openxmlformats.org/officeDocument/2006/relationships/hyperlink" Target="https://www.youtube.com/watch?v=Fb6HQNZ4PzQ" TargetMode="External"/><Relationship Id="rId33" Type="http://schemas.openxmlformats.org/officeDocument/2006/relationships/hyperlink" Target="https://docs.google.com/document/d/14HLpJDV0MBez1FP9UIyuWOAR9XkmXL5tUZTvC5LI0m8/edit" TargetMode="External"/><Relationship Id="rId10" Type="http://schemas.openxmlformats.org/officeDocument/2006/relationships/hyperlink" Target="https://www.youtube.com/watch?v=ecSQZlNda6g&amp;t=2s" TargetMode="External"/><Relationship Id="rId32" Type="http://schemas.openxmlformats.org/officeDocument/2006/relationships/image" Target="media/image13.png"/><Relationship Id="rId13" Type="http://schemas.openxmlformats.org/officeDocument/2006/relationships/hyperlink" Target="https://twitter.com/buildlog/status/1220372055776022528" TargetMode="External"/><Relationship Id="rId35" Type="http://schemas.openxmlformats.org/officeDocument/2006/relationships/hyperlink" Target="https://github.com/bdring/Grbl_Esp32/blob/dynamixel_support/Grbl_Esp32/hk_cheetah.cpp" TargetMode="External"/><Relationship Id="rId12" Type="http://schemas.openxmlformats.org/officeDocument/2006/relationships/hyperlink" Target="https://twitter.com/buildlog/status/1219807520816017409" TargetMode="External"/><Relationship Id="rId34" Type="http://schemas.openxmlformats.org/officeDocument/2006/relationships/image" Target="media/image11.png"/><Relationship Id="rId15" Type="http://schemas.openxmlformats.org/officeDocument/2006/relationships/hyperlink" Target="https://drive.google.com/open?id=1LKZBExanS721uNWVH1Bye9HUD9dOXb_F" TargetMode="External"/><Relationship Id="rId37" Type="http://schemas.openxmlformats.org/officeDocument/2006/relationships/hyperlink" Target="https://twitter.com/buildlog/status/1219807520816017409" TargetMode="External"/><Relationship Id="rId14" Type="http://schemas.openxmlformats.org/officeDocument/2006/relationships/hyperlink" Target="https://docs.google.com/document/d/1dzNVzblz6mqB3eZVEMyi2MtSngALHdgpTaDJIW_BpS4/edit" TargetMode="External"/><Relationship Id="rId36" Type="http://schemas.openxmlformats.org/officeDocument/2006/relationships/hyperlink" Target="http://www.buildlog.net/blog/2020/03/adding-step-and-direction-cnc-control-to-the-cheetah-motor/" TargetMode="External"/><Relationship Id="rId17" Type="http://schemas.openxmlformats.org/officeDocument/2006/relationships/hyperlink" Target="https://github.com/bgkatz/USBtoCAN/tree/master/python%20library" TargetMode="External"/><Relationship Id="rId39" Type="http://schemas.openxmlformats.org/officeDocument/2006/relationships/image" Target="media/image6.png"/><Relationship Id="rId16" Type="http://schemas.openxmlformats.org/officeDocument/2006/relationships/hyperlink" Target="https://os.mbed.com/users/benkatz/code/Hobbyking_Cheetah_Compact_DRV8323/" TargetMode="External"/><Relationship Id="rId38" Type="http://schemas.openxmlformats.org/officeDocument/2006/relationships/hyperlink" Target="https://twitter.com/buildlog/status/1220372055776022528" TargetMode="External"/><Relationship Id="rId19" Type="http://schemas.openxmlformats.org/officeDocument/2006/relationships/hyperlink" Target="https://os.mbed.com/users/benkatz/code/Hobbyking_Cheetah_Compact//file/6cc428f3431d/CAN/CAN_com.h/" TargetMode="External"/><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OldStandardTT-regular.ttf"/><Relationship Id="rId2" Type="http://schemas.openxmlformats.org/officeDocument/2006/relationships/font" Target="fonts/OldStandardTT-bold.ttf"/><Relationship Id="rId3" Type="http://schemas.openxmlformats.org/officeDocument/2006/relationships/font" Target="fonts/OldStandardTT-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